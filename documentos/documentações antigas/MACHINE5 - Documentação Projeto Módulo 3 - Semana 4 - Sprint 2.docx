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tl w:val="0"/>
        </w:rPr>
        <w:t xml:space="preserve">\\\\\\\\\\\\\\\\\\\\\\\\\</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23.png"/>
                <a:graphic>
                  <a:graphicData uri="http://schemas.openxmlformats.org/drawingml/2006/picture">
                    <pic:pic>
                      <pic:nvPicPr>
                        <pic:cNvPr id="0" name="image23.png"/>
                        <pic:cNvPicPr preferRelativeResize="0"/>
                      </pic:nvPicPr>
                      <pic:blipFill>
                        <a:blip r:embed="rId9"/>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3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41"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MACHINE FIVE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Everymind</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20.png"/>
                <a:graphic>
                  <a:graphicData uri="http://schemas.openxmlformats.org/drawingml/2006/picture">
                    <pic:pic>
                      <pic:nvPicPr>
                        <pic:cNvPr id="0" name="image20.png"/>
                        <pic:cNvPicPr preferRelativeResize="0"/>
                      </pic:nvPicPr>
                      <pic:blipFill>
                        <a:blip r:embed="rId12"/>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39"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3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9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2175"/>
        <w:gridCol w:w="1980"/>
        <w:gridCol w:w="3930"/>
        <w:tblGridChange w:id="0">
          <w:tblGrid>
            <w:gridCol w:w="18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&lt;11/08/2022&gt;</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&lt;Vinícius Fernandes&gt;</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&lt;1.1&gt;</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Exemplo: 2.6</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&lt;Criação do Documento + Análise de Mercado e Dados&gt;</w:t>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Exemplo: Criação do documento</w:t>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Exemplo: Atualização da seção 2.7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&lt;26/08/2022&gt;</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 Felipe Leão&gt;</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&lt;1.2&gt;</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 Atualização do contexto da indústria  e compreensão dos dados&gt;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18"/>
                <w:szCs w:val="18"/>
              </w:rPr>
            </w:pPr>
            <w:r w:rsidDel="00000000" w:rsidR="00000000" w:rsidRPr="00000000">
              <w:rPr>
                <w:color w:val="4a86e8"/>
                <w:sz w:val="18"/>
                <w:szCs w:val="18"/>
                <w:rtl w:val="0"/>
              </w:rPr>
              <w:t xml:space="preserve">&lt;29/08/2022&gt;</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&lt;Michel Mansur&gt;</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&lt;1.3&gt;</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&lt;Inserção dos gráficos na seção 4.3&gt;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18"/>
                <w:szCs w:val="18"/>
              </w:rPr>
            </w:pPr>
            <w:r w:rsidDel="00000000" w:rsidR="00000000" w:rsidRPr="00000000">
              <w:rPr>
                <w:color w:val="4a86e8"/>
                <w:sz w:val="18"/>
                <w:szCs w:val="18"/>
                <w:rtl w:val="0"/>
              </w:rPr>
              <w:t xml:space="preserve">&lt;05/09/2022&gt;</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&lt;Michel Mansur&gt;</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&lt;1.4&gt;</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&lt;Atualização da seção 2.1. (Objetivos)&gt;</w:t>
            </w:r>
          </w:p>
        </w:tc>
      </w:tr>
    </w:tbl>
    <w:p w:rsidR="00000000" w:rsidDel="00000000" w:rsidP="00000000" w:rsidRDefault="00000000" w:rsidRPr="00000000" w14:paraId="000000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b w:val="1"/>
              <w:color w:val="3c0a49"/>
              <w:sz w:val="24"/>
              <w:szCs w:val="24"/>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b w:val="1"/>
              <w:color w:val="3c0a49"/>
              <w:sz w:val="24"/>
              <w:szCs w:val="24"/>
              <w:rtl w:val="0"/>
            </w:rPr>
            <w:tab/>
          </w:r>
          <w:r w:rsidDel="00000000" w:rsidR="00000000" w:rsidRPr="00000000">
            <w:fldChar w:fldCharType="begin"/>
            <w:instrText xml:space="preserve"> PAGEREF _heading=h.1t3h5sf \h </w:instrText>
            <w:fldChar w:fldCharType="separate"/>
          </w:r>
          <w:r w:rsidDel="00000000" w:rsidR="00000000" w:rsidRPr="00000000">
            <w:rPr>
              <w:b w:val="1"/>
              <w:color w:val="3c0a49"/>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w:t>
            </w:r>
          </w:hyperlink>
          <w:hyperlink w:anchor="_heading=h.4d34og8">
            <w:r w:rsidDel="00000000" w:rsidR="00000000" w:rsidRPr="00000000">
              <w:rPr>
                <w:color w:val="3c0a49"/>
                <w:rtl w:val="0"/>
              </w:rPr>
              <w:t xml:space="preserve">2</w:t>
            </w:r>
          </w:hyperlink>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s8eyo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lnxb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4.1.6.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i7ojh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4.1.7. Jornadas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 Preparação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 Modelagem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hyperlink w:anchor="_heading=h.be1cqj72p9wo">
            <w:r w:rsidDel="00000000" w:rsidR="00000000" w:rsidRPr="00000000">
              <w:rPr>
                <w:color w:val="3c0a49"/>
                <w:rtl w:val="0"/>
              </w:rPr>
              <w:t xml:space="preserve">4.6 Comparação de Modelos</w:t>
            </w:r>
          </w:hyperlink>
          <w:r w:rsidDel="00000000" w:rsidR="00000000" w:rsidRPr="00000000">
            <w:rPr>
              <w:color w:val="3c0a49"/>
              <w:rtl w:val="0"/>
            </w:rPr>
            <w:tab/>
          </w:r>
          <w:r w:rsidDel="00000000" w:rsidR="00000000" w:rsidRPr="00000000">
            <w:fldChar w:fldCharType="begin"/>
            <w:instrText xml:space="preserve"> PAGEREF _heading=h.be1cqj72p9wo \h </w:instrText>
            <w:fldChar w:fldCharType="separate"/>
          </w:r>
          <w:r w:rsidDel="00000000" w:rsidR="00000000" w:rsidRPr="00000000">
            <w:rPr>
              <w:color w:val="3c0a49"/>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16</w:t>
          </w:r>
          <w:r w:rsidDel="00000000" w:rsidR="00000000" w:rsidRPr="00000000">
            <w:fldChar w:fldCharType="end"/>
          </w:r>
          <w:r w:rsidDel="00000000" w:rsidR="00000000" w:rsidRPr="00000000">
            <w:rPr>
              <w:b w:val="1"/>
              <w:color w:val="3c0a49"/>
              <w:sz w:val="24"/>
              <w:szCs w:val="24"/>
              <w:rtl w:val="0"/>
            </w:rPr>
            <w:br w:type="textWrapping"/>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16"/>
          <w:szCs w:val="16"/>
        </w:rPr>
      </w:pPr>
      <w:r w:rsidDel="00000000" w:rsidR="00000000" w:rsidRPr="00000000">
        <w:rPr>
          <w:b w:val="1"/>
          <w:color w:val="3c0a49"/>
          <w:sz w:val="16"/>
          <w:szCs w:val="16"/>
          <w:rtl w:val="0"/>
        </w:rPr>
        <w:t xml:space="preserve">* Textos que estão em “highlight” são as descrições de cada tarefas, que já estavam no modelo (importante notar que o highlight é diferente do comentário</w:t>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sz w:val="48"/>
          <w:szCs w:val="48"/>
          <w:vertAlign w:val="baseline"/>
        </w:rPr>
      </w:pPr>
      <w:bookmarkStart w:colFirst="0" w:colLast="0" w:name="_heading=h.2et92p0" w:id="4"/>
      <w:bookmarkEnd w:id="4"/>
      <w:r w:rsidDel="00000000" w:rsidR="00000000" w:rsidRPr="00000000">
        <w:rPr>
          <w:sz w:val="48"/>
          <w:szCs w:val="48"/>
          <w:vertAlign w:val="baseline"/>
          <w:rtl w:val="0"/>
        </w:rPr>
        <w:t xml:space="preserve">1. Introdução</w:t>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rPr>
          <w:rtl w:val="0"/>
        </w:rPr>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highlight w:val="yellow"/>
          <w:rtl w:val="0"/>
        </w:rPr>
        <w:t xml:space="preserve">Apresente de forma sucinta o parceiro de negócio, seu porte, local, área de atuação e posicionamento no mercado. Maiores detalhes deverão ser descritos na seção 4 </w:t>
      </w:r>
      <w:r w:rsidDel="00000000" w:rsidR="00000000" w:rsidRPr="00000000">
        <w:rPr>
          <w:rtl w:val="0"/>
        </w:rPr>
        <w:br w:type="textWrapping"/>
        <w:br w:type="textWrapping"/>
      </w:r>
      <w:r w:rsidDel="00000000" w:rsidR="00000000" w:rsidRPr="00000000">
        <w:rPr>
          <w:rtl w:val="0"/>
        </w:rPr>
        <w:t xml:space="preserve">O parceiro de negócio deste módulo é a empresa de consultoria tecnológica, Everymind. A equipe Everymind é formada por mais de 250 pessoas. Sua gama de clientes é vasta, e sua sede está localizada na cidade de São Paulo, no bairro de Santo Amaro. Como consultora, utilizando as ferramentas de Salesforce, é uma das pioneiras e maiores empresas desse segmento no Brasil. </w:t>
      </w:r>
      <w:r w:rsidDel="00000000" w:rsidR="00000000" w:rsidRPr="00000000">
        <w:rPr>
          <w:rtl w:val="0"/>
        </w:rPr>
        <w:br w:type="textWrapping"/>
        <w:br w:type="textWrapping"/>
        <w:t xml:space="preserve">O problema evidenciado pela empresa, se relaciona a alta taxa de turnover em diversas áreas da empresa, principalmente no cargo de desenvolvedor.</w:t>
      </w:r>
      <w:r w:rsidDel="00000000" w:rsidR="00000000" w:rsidRPr="00000000">
        <w:rPr>
          <w:rtl w:val="0"/>
        </w:rPr>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0">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sz w:val="48"/>
          <w:szCs w:val="48"/>
          <w:vertAlign w:val="baseline"/>
        </w:rPr>
      </w:pPr>
      <w:bookmarkStart w:colFirst="0" w:colLast="0" w:name="_heading=h.tyjcwt" w:id="5"/>
      <w:bookmarkEnd w:id="5"/>
      <w:r w:rsidDel="00000000" w:rsidR="00000000" w:rsidRPr="00000000">
        <w:rPr>
          <w:vertAlign w:val="baseline"/>
          <w:rtl w:val="0"/>
        </w:rPr>
        <w:t xml:space="preserve">2. </w:t>
      </w:r>
      <w:r w:rsidDel="00000000" w:rsidR="00000000" w:rsidRPr="00000000">
        <w:rPr>
          <w:sz w:val="48"/>
          <w:szCs w:val="48"/>
          <w:vertAlign w:val="baseline"/>
          <w:rtl w:val="0"/>
        </w:rPr>
        <w:t xml:space="preserve">Objetivos e Justificativa</w:t>
      </w:r>
    </w:p>
    <w:p w:rsidR="00000000" w:rsidDel="00000000" w:rsidP="00000000" w:rsidRDefault="00000000" w:rsidRPr="00000000" w14:paraId="00000041">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vertAlign w:val="baseline"/>
        </w:rPr>
      </w:pPr>
      <w:bookmarkStart w:colFirst="0" w:colLast="0" w:name="_heading=h.3dy6vkm" w:id="6"/>
      <w:bookmarkEnd w:id="6"/>
      <w:r w:rsidDel="00000000" w:rsidR="00000000" w:rsidRPr="00000000">
        <w:rPr>
          <w:sz w:val="36"/>
          <w:szCs w:val="36"/>
          <w:vertAlign w:val="baseline"/>
          <w:rtl w:val="0"/>
        </w:rPr>
        <w:t xml:space="preserve">2.1. </w:t>
      </w:r>
      <w:r w:rsidDel="00000000" w:rsidR="00000000" w:rsidRPr="00000000">
        <w:rPr>
          <w:sz w:val="36"/>
          <w:szCs w:val="36"/>
          <w:vertAlign w:val="baseline"/>
          <w:rtl w:val="0"/>
        </w:rPr>
        <w:t xml:space="preserve">Objetivos</w:t>
      </w:r>
      <w:r w:rsidDel="00000000" w:rsidR="00000000" w:rsidRPr="00000000">
        <w:rPr>
          <w:rtl w:val="0"/>
        </w:rPr>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objetivo específico do modelo é aprender com os dados fornecidos pela </w:t>
      </w:r>
      <w:r w:rsidDel="00000000" w:rsidR="00000000" w:rsidRPr="00000000">
        <w:rPr>
          <w:rtl w:val="0"/>
        </w:rPr>
        <w:t xml:space="preserve">Everymind</w:t>
      </w:r>
      <w:r w:rsidDel="00000000" w:rsidR="00000000" w:rsidRPr="00000000">
        <w:rPr>
          <w:rtl w:val="0"/>
        </w:rPr>
        <w:t xml:space="preserve"> e estabelecer parâmetros de decisão e previsão de turnovers da empresa. O aprendizado do modelo será supervisionado e o método de seleção das variáveis será feito por classificação.  Os algoritmos utilizados serão o</w:t>
      </w:r>
      <w:sdt>
        <w:sdtPr>
          <w:tag w:val="goog_rdk_0"/>
        </w:sdtPr>
        <w:sdtContent>
          <w:commentRangeStart w:id="0"/>
        </w:sdtContent>
      </w:sdt>
      <w:r w:rsidDel="00000000" w:rsidR="00000000" w:rsidRPr="00000000">
        <w:rPr>
          <w:rtl w:val="0"/>
        </w:rPr>
        <w:t xml:space="preserve"> KNN e a árvore de decisão.</w:t>
      </w:r>
      <w:commentRangeEnd w:id="0"/>
      <w:r w:rsidDel="00000000" w:rsidR="00000000" w:rsidRPr="00000000">
        <w:commentReference w:id="0"/>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O objetivo geral do projeto proposto pela </w:t>
      </w:r>
      <w:r w:rsidDel="00000000" w:rsidR="00000000" w:rsidRPr="00000000">
        <w:rPr>
          <w:rtl w:val="0"/>
        </w:rPr>
        <w:t xml:space="preserve">Everymind,</w:t>
      </w:r>
      <w:r w:rsidDel="00000000" w:rsidR="00000000" w:rsidRPr="00000000">
        <w:rPr>
          <w:rtl w:val="0"/>
        </w:rPr>
        <w:t xml:space="preserve"> é criar um modelo preditivo, com base nos dados sobre os funcionários, com intenção de reduzir a alta taxa de turnover apresentada em algumas áreas da Empresa.</w:t>
        <w:br w:type="textWrapping"/>
        <w:br w:type="textWrapping"/>
        <w:t xml:space="preserve">Esse modelo será usado para a liderança da empresa segmentar e criar novas estratégias e posicionar os gestores das áreas conforme essa demanda. </w:t>
      </w:r>
      <w:r w:rsidDel="00000000" w:rsidR="00000000" w:rsidRPr="00000000">
        <w:rPr>
          <w:color w:val="3c0a49"/>
          <w:rtl w:val="0"/>
        </w:rPr>
        <w:br w:type="textWrapping"/>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46">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color w:val="000000"/>
          <w:sz w:val="22"/>
          <w:szCs w:val="22"/>
        </w:rPr>
      </w:pPr>
      <w:bookmarkStart w:colFirst="0" w:colLast="0" w:name="_heading=h.4d34og8" w:id="7"/>
      <w:bookmarkEnd w:id="7"/>
      <w:r w:rsidDel="00000000" w:rsidR="00000000" w:rsidRPr="00000000">
        <w:rPr>
          <w:b w:val="1"/>
          <w:color w:val="3c0a49"/>
          <w:sz w:val="34"/>
          <w:szCs w:val="34"/>
          <w:vertAlign w:val="baseline"/>
          <w:rtl w:val="0"/>
        </w:rPr>
        <w:t xml:space="preserve">2.2. Justificativa</w:t>
      </w:r>
      <w:r w:rsidDel="00000000" w:rsidR="00000000" w:rsidRPr="00000000">
        <w:rPr>
          <w:rtl w:val="0"/>
        </w:rPr>
        <w:br w:type="textWrapping"/>
      </w:r>
      <w:r w:rsidDel="00000000" w:rsidR="00000000" w:rsidRPr="00000000">
        <w:rPr>
          <w:b w:val="0"/>
          <w:rtl w:val="0"/>
        </w:rPr>
        <w:br w:type="textWrapping"/>
      </w:r>
      <w:r w:rsidDel="00000000" w:rsidR="00000000" w:rsidRPr="00000000">
        <w:rPr>
          <w:b w:val="0"/>
          <w:color w:val="000000"/>
          <w:sz w:val="22"/>
          <w:szCs w:val="22"/>
          <w:rtl w:val="0"/>
        </w:rPr>
        <w:t xml:space="preserve">A alta taxa de turnover, é algo que está impedindo a empresa de seguir sustentavelmente para um futuro melhor. Para solução desse problema, a área de RH e a liderança, não sabia especificamente quais seriam os pontos de atuação e como prever a saída de alguns funcionários.</w:t>
        <w:br w:type="textWrapping"/>
        <w:br w:type="textWrapping"/>
        <w:t xml:space="preserve">Sendo assim, o modelo vai facilitar muito a atuação desses times. Os quais serão responsáveis por criar novas estratégias de atuação a partir dos dados, relatórios e predição segmentada pelo modelo criado.</w:t>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24575" cy="3062415"/>
            <wp:effectExtent b="0" l="0" r="0" t="0"/>
            <wp:docPr id="34" name="image25.jpg"/>
            <a:graphic>
              <a:graphicData uri="http://schemas.openxmlformats.org/drawingml/2006/picture">
                <pic:pic>
                  <pic:nvPicPr>
                    <pic:cNvPr id="0" name="image25.jpg"/>
                    <pic:cNvPicPr preferRelativeResize="0"/>
                  </pic:nvPicPr>
                  <pic:blipFill>
                    <a:blip r:embed="rId15"/>
                    <a:srcRect b="6969" l="0" r="0" t="4068"/>
                    <a:stretch>
                      <a:fillRect/>
                    </a:stretch>
                  </pic:blipFill>
                  <pic:spPr>
                    <a:xfrm>
                      <a:off x="0" y="0"/>
                      <a:ext cx="6124575" cy="306241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D">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sz w:val="36"/>
          <w:szCs w:val="36"/>
          <w:vertAlign w:val="baseline"/>
        </w:rPr>
      </w:pPr>
      <w:bookmarkStart w:colFirst="0" w:colLast="0" w:name="_heading=h.2s8eyo1" w:id="8"/>
      <w:bookmarkEnd w:id="8"/>
      <w:r w:rsidDel="00000000" w:rsidR="00000000" w:rsidRPr="00000000">
        <w:rPr>
          <w:sz w:val="36"/>
          <w:szCs w:val="36"/>
          <w:vertAlign w:val="baseline"/>
          <w:rtl w:val="0"/>
        </w:rPr>
        <w:t xml:space="preserve">3. Metodologia</w:t>
      </w:r>
      <w:r w:rsidDel="00000000" w:rsidR="00000000" w:rsidRPr="00000000">
        <w:rPr>
          <w:rtl w:val="0"/>
        </w:rPr>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highlight w:val="yellow"/>
        </w:rPr>
      </w:pPr>
      <w:sdt>
        <w:sdtPr>
          <w:tag w:val="goog_rdk_1"/>
        </w:sdtPr>
        <w:sdtContent>
          <w:commentRangeStart w:id="1"/>
        </w:sdtContent>
      </w:sdt>
      <w:r w:rsidDel="00000000" w:rsidR="00000000" w:rsidRPr="00000000">
        <w:rPr>
          <w:highlight w:val="yellow"/>
          <w:rtl w:val="0"/>
        </w:rPr>
        <w:t xml:space="preserve">Descreva as etapas metodológicas que foram utilizadas para o desenvolvimento, citando o referencial teórico. Você deve apenas enunciar os métodos, sem dizer ainda como ele foi aplicado e quais resultados obtidos. </w:t>
      </w:r>
      <w:r w:rsidDel="00000000" w:rsidR="00000000" w:rsidRPr="00000000">
        <w:rPr>
          <w:highlight w:val="yellow"/>
          <w:rtl w:val="0"/>
        </w:rPr>
        <w:br w:type="textWrapp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0">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17dp8vu" w:id="9"/>
      <w:bookmarkEnd w:id="9"/>
      <w:r w:rsidDel="00000000" w:rsidR="00000000" w:rsidRPr="00000000">
        <w:rPr>
          <w:vertAlign w:val="baseline"/>
          <w:rtl w:val="0"/>
        </w:rPr>
        <w:t xml:space="preserve">3.1. CRISP-DM</w:t>
        <w:br w:type="textWrapping"/>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brevemente a metodologia CRISP-DM e suas etapas de processo</w:t>
        <w:br w:type="textWrapping"/>
        <w:br w:type="textWrapping"/>
        <w:t xml:space="preserve">O CRISP-DM é uma metodologia de processos a serem seguidos na mineração de dados. É segmentado por algumas tarefas e rotinas, ideais para o desenvolvimento de algum projeto que precisa se portar diante de qualquer analítico ou espaço que requer a exploração de dados.</w:t>
        <w:br w:type="textWrapping"/>
        <w:br w:type="textWrapping"/>
        <w:t xml:space="preserve">O CRISP  DM é dividido nas seguintes etapas: </w:t>
      </w:r>
      <w:r w:rsidDel="00000000" w:rsidR="00000000" w:rsidRPr="00000000">
        <w:rPr>
          <w:rtl w:val="0"/>
        </w:rPr>
        <w:t xml:space="preserve">Entendimento do Negócio, Entendimento dos Dados, Preparação dos Dados, Modelação, Avaliação e Deploy.</w:t>
      </w:r>
      <w:r w:rsidDel="00000000" w:rsidR="00000000" w:rsidRPr="00000000">
        <w:rPr>
          <w:rtl w:val="0"/>
        </w:rPr>
        <w:br w:type="textWrapping"/>
        <w:br w:type="textWrapping"/>
      </w:r>
      <w:hyperlink r:id="rId16">
        <w:r w:rsidDel="00000000" w:rsidR="00000000" w:rsidRPr="00000000">
          <w:rPr>
            <w:color w:val="1155cc"/>
            <w:u w:val="single"/>
          </w:rPr>
          <w:drawing>
            <wp:inline distB="114300" distT="114300" distL="114300" distR="114300">
              <wp:extent cx="4545156" cy="3708322"/>
              <wp:effectExtent b="0" l="0" r="0" t="0"/>
              <wp:docPr id="3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545156" cy="3708322"/>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É importante ressaltar que diante das etapas, é sempre bom conferir e verificar se cada uma foi feita corretamente e de acordo com as demandas do projeto e negócio.</w:t>
        <w:br w:type="textWrapping"/>
      </w:r>
      <w:r w:rsidDel="00000000" w:rsidR="00000000" w:rsidRPr="00000000">
        <w:rPr>
          <w:rtl w:val="0"/>
        </w:rPr>
      </w:r>
    </w:p>
    <w:p w:rsidR="00000000" w:rsidDel="00000000" w:rsidP="00000000" w:rsidRDefault="00000000" w:rsidRPr="00000000" w14:paraId="00000053">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3rdcrjn" w:id="10"/>
      <w:bookmarkEnd w:id="10"/>
      <w:r w:rsidDel="00000000" w:rsidR="00000000" w:rsidRPr="00000000">
        <w:rPr>
          <w:vertAlign w:val="baseline"/>
          <w:rtl w:val="0"/>
        </w:rPr>
        <w:t xml:space="preserve">3.2. Ferramentas</w:t>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highlight w:val="yellow"/>
          <w:rtl w:val="0"/>
        </w:rPr>
        <w:t xml:space="preserve">Descreva brevemente as ferramentas utilizadas e seus papéis (Google Collaboratory)</w:t>
      </w:r>
      <w:r w:rsidDel="00000000" w:rsidR="00000000" w:rsidRPr="00000000">
        <w:rPr>
          <w:rtl w:val="0"/>
        </w:rPr>
        <w:br w:type="textWrapping"/>
        <w:br w:type="textWrapping"/>
        <w:t xml:space="preserve">Neste módulo estamos usando algumas ferramentas para desenvolvimento do projeto, sendo o Google Collaboratory a mais importante delas. O “Colab”, como é chamado, é basicamente uma ferramenta de ambiente de desenvolvimento integrado, que permite rodar arquivos e dados simultaneamente no espaço virtual (cloud). Lá utilizamos a linguagem Python para integrar os dados, e fazer todo o desenvolvimento necessário para o projeto. As outras ferramentas se delimitam, no uso de diferentes bibliotecas no Colab, como o Pandas, Numpy e o Sklearn (métodos de avaliação), além do upload no repositório do Github.</w:t>
        <w:br w:type="textWrapping"/>
      </w:r>
    </w:p>
    <w:p w:rsidR="00000000" w:rsidDel="00000000" w:rsidP="00000000" w:rsidRDefault="00000000" w:rsidRPr="00000000" w14:paraId="00000055">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26in1rg" w:id="11"/>
      <w:bookmarkEnd w:id="11"/>
      <w:r w:rsidDel="00000000" w:rsidR="00000000" w:rsidRPr="00000000">
        <w:rPr>
          <w:vertAlign w:val="baseline"/>
          <w:rtl w:val="0"/>
        </w:rPr>
        <w:t xml:space="preserve">3.3. Principais técnicas empregadas</w:t>
        <w:br w:type="textWrapping"/>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highlight w:val="yellow"/>
          <w:rtl w:val="0"/>
        </w:rPr>
        <w:t xml:space="preserve">Descreva brevemente as principais técnicas empregadas, algoritmos e seus benefícios</w:t>
      </w:r>
      <w:r w:rsidDel="00000000" w:rsidR="00000000" w:rsidRPr="00000000">
        <w:rPr>
          <w:rtl w:val="0"/>
        </w:rPr>
        <w:br w:type="textWrapping"/>
        <w:br w:type="textWrapping"/>
        <w:t xml:space="preserve">A principal técnica de implementação será o uso de um sistema de Inteligência Artificial, que será treinado (a partir de código na linguagem Python) a partir de dados fornecidos pela empresa. Dentro desse processo automatizado, faremos um modelo preditivo da alta taxa de turnover da Everymind, que vai gerar relatórios (de fácil interpretação), os quais serão de grande utilidade para a liderança de cada área e na manutenção da empresa no longo prazo. </w:t>
      </w:r>
      <w:r w:rsidDel="00000000" w:rsidR="00000000" w:rsidRPr="00000000">
        <w:rPr>
          <w:rtl w:val="0"/>
        </w:rPr>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b w:val="1"/>
          <w:color w:val="3c0a49"/>
          <w:sz w:val="18"/>
          <w:szCs w:val="18"/>
        </w:rPr>
      </w:pPr>
      <w:bookmarkStart w:colFirst="0" w:colLast="0" w:name="_heading=h.lnxbz9" w:id="12"/>
      <w:bookmarkEnd w:id="12"/>
      <w:r w:rsidDel="00000000" w:rsidR="00000000" w:rsidRPr="00000000">
        <w:rPr>
          <w:rFonts w:ascii="Space Mono" w:cs="Space Mono" w:eastAsia="Space Mono" w:hAnsi="Space Mono"/>
          <w:b w:val="1"/>
          <w:i w:val="0"/>
          <w:smallCaps w:val="0"/>
          <w:strike w:val="0"/>
          <w:color w:val="3c0a49"/>
          <w:sz w:val="44"/>
          <w:szCs w:val="44"/>
          <w:u w:val="none"/>
          <w:shd w:fill="auto" w:val="clear"/>
          <w:vertAlign w:val="baseline"/>
          <w:rtl w:val="0"/>
        </w:rPr>
        <w:t xml:space="preserve">4. Desenvolvimento e Resultados</w:t>
      </w:r>
      <w:r w:rsidDel="00000000" w:rsidR="00000000" w:rsidRPr="00000000">
        <w:rPr>
          <w:rtl w:val="0"/>
        </w:rPr>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 base no entendimento da metodologia CRISP-DM, e os conceitos utilizados na análise de mercado, definimos e estabelecemos alguns parâmetros de base para nosso projeto, os quais são fundamentados em dados (coletados da base fornecidas e do workshop feito com o cliente), percepção da empresa e pesquisa de mercado.</w:t>
        <w:br w:type="textWrapping"/>
      </w:r>
    </w:p>
    <w:p w:rsidR="00000000" w:rsidDel="00000000" w:rsidP="00000000" w:rsidRDefault="00000000" w:rsidRPr="00000000" w14:paraId="0000005B">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rPr>
      </w:pPr>
      <w:bookmarkStart w:colFirst="0" w:colLast="0" w:name="_heading=h.35nkun2" w:id="13"/>
      <w:bookmarkEnd w:id="13"/>
      <w:r w:rsidDel="00000000" w:rsidR="00000000" w:rsidRPr="00000000">
        <w:rPr>
          <w:sz w:val="36"/>
          <w:szCs w:val="36"/>
          <w:vertAlign w:val="baseline"/>
          <w:rtl w:val="0"/>
        </w:rPr>
        <w:t xml:space="preserve">4.1. Compreensão do Problema</w:t>
      </w:r>
      <w:r w:rsidDel="00000000" w:rsidR="00000000" w:rsidRPr="00000000">
        <w:rPr>
          <w:rtl w:val="0"/>
        </w:rPr>
      </w:r>
    </w:p>
    <w:p w:rsidR="00000000" w:rsidDel="00000000" w:rsidP="00000000" w:rsidRDefault="00000000" w:rsidRPr="00000000" w14:paraId="0000005C">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ec3hyn6zaj00" w:id="14"/>
      <w:bookmarkEnd w:id="14"/>
      <w:r w:rsidDel="00000000" w:rsidR="00000000" w:rsidRPr="00000000">
        <w:rPr>
          <w:rtl w:val="0"/>
        </w:rPr>
        <w:br w:type="textWrapping"/>
      </w:r>
      <w:r w:rsidDel="00000000" w:rsidR="00000000" w:rsidRPr="00000000">
        <w:rPr>
          <w:vertAlign w:val="baseline"/>
          <w:rtl w:val="0"/>
        </w:rPr>
        <w:t xml:space="preserve">4.1.1. Contexto da indústria </w:t>
      </w:r>
      <w:r w:rsidDel="00000000" w:rsidR="00000000" w:rsidRPr="00000000">
        <w:rPr>
          <w:rtl w:val="0"/>
        </w:rPr>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sz w:val="24"/>
          <w:szCs w:val="24"/>
          <w:rtl w:val="0"/>
        </w:rPr>
        <w:br w:type="textWrapping"/>
        <w:t xml:space="preserve"> Analisando o contexto da indústria, com base em algumas informações divulgadas no site da </w:t>
      </w:r>
      <w:r w:rsidDel="00000000" w:rsidR="00000000" w:rsidRPr="00000000">
        <w:rPr>
          <w:sz w:val="24"/>
          <w:szCs w:val="24"/>
          <w:rtl w:val="0"/>
        </w:rPr>
        <w:t xml:space="preserve">Everymind</w:t>
      </w:r>
      <w:r w:rsidDel="00000000" w:rsidR="00000000" w:rsidRPr="00000000">
        <w:rPr>
          <w:sz w:val="24"/>
          <w:szCs w:val="24"/>
          <w:rtl w:val="0"/>
        </w:rPr>
        <w:t xml:space="preserve"> </w:t>
      </w:r>
      <w:r w:rsidDel="00000000" w:rsidR="00000000" w:rsidRPr="00000000">
        <w:rPr>
          <w:sz w:val="24"/>
          <w:szCs w:val="24"/>
          <w:rtl w:val="0"/>
        </w:rPr>
        <w:t xml:space="preserve">(Everymind,</w:t>
      </w:r>
      <w:r w:rsidDel="00000000" w:rsidR="00000000" w:rsidRPr="00000000">
        <w:rPr>
          <w:sz w:val="24"/>
          <w:szCs w:val="24"/>
          <w:rtl w:val="0"/>
        </w:rPr>
        <w:t xml:space="preserve"> n.d), e as forças de Porter  percebemos a ocorrência de concorrentes, sendo eles os principais a Accenture e o Deloitte. Já os produtos substitutos são programas internos e metodologias implementadas pelas próprias empresas a fim de resolver os problemas de Salesforce e consultorias por área  que focam em fazer planejamentos táticos para solucionar pequenos gargalos. Em relação a  fornecedores, de acordo com o site da </w:t>
      </w:r>
      <w:r w:rsidDel="00000000" w:rsidR="00000000" w:rsidRPr="00000000">
        <w:rPr>
          <w:sz w:val="24"/>
          <w:szCs w:val="24"/>
          <w:rtl w:val="0"/>
        </w:rPr>
        <w:t xml:space="preserve">Everymind</w:t>
      </w:r>
      <w:r w:rsidDel="00000000" w:rsidR="00000000" w:rsidRPr="00000000">
        <w:rPr>
          <w:sz w:val="24"/>
          <w:szCs w:val="24"/>
          <w:rtl w:val="0"/>
        </w:rPr>
        <w:t xml:space="preserve"> </w:t>
      </w:r>
      <w:r w:rsidDel="00000000" w:rsidR="00000000" w:rsidRPr="00000000">
        <w:rPr>
          <w:sz w:val="24"/>
          <w:szCs w:val="24"/>
          <w:rtl w:val="0"/>
        </w:rPr>
        <w:t xml:space="preserve">(Everymind,</w:t>
      </w:r>
      <w:r w:rsidDel="00000000" w:rsidR="00000000" w:rsidRPr="00000000">
        <w:rPr>
          <w:sz w:val="24"/>
          <w:szCs w:val="24"/>
          <w:rtl w:val="0"/>
        </w:rPr>
        <w:t xml:space="preserve"> “Alguns dos Nossos Clientes”, nda) seus principais clientes são: Kraft heinz, Honda, C6 bank , 3 Corações , Grupo Boticário,  </w:t>
      </w:r>
      <w:r w:rsidDel="00000000" w:rsidR="00000000" w:rsidRPr="00000000">
        <w:rPr>
          <w:sz w:val="24"/>
          <w:szCs w:val="24"/>
          <w:rtl w:val="0"/>
        </w:rPr>
        <w:t xml:space="preserve">Ismart,</w:t>
      </w:r>
      <w:r w:rsidDel="00000000" w:rsidR="00000000" w:rsidRPr="00000000">
        <w:rPr>
          <w:sz w:val="24"/>
          <w:szCs w:val="24"/>
          <w:rtl w:val="0"/>
        </w:rPr>
        <w:t xml:space="preserve"> Honda  e Johnson e Johnson.</w:t>
      </w:r>
      <w:r w:rsidDel="00000000" w:rsidR="00000000" w:rsidRPr="00000000">
        <w:rPr>
          <w:rtl w:val="0"/>
        </w:rPr>
      </w:r>
    </w:p>
    <w:p w:rsidR="00000000" w:rsidDel="00000000" w:rsidP="00000000" w:rsidRDefault="00000000" w:rsidRPr="00000000" w14:paraId="0000005E">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44sinio" w:id="15"/>
      <w:bookmarkEnd w:id="15"/>
      <w:r w:rsidDel="00000000" w:rsidR="00000000" w:rsidRPr="00000000">
        <w:rPr>
          <w:b w:val="1"/>
          <w:color w:val="3c0a49"/>
          <w:sz w:val="28"/>
          <w:szCs w:val="28"/>
          <w:rtl w:val="0"/>
        </w:rPr>
        <w:br w:type="textWrapping"/>
      </w:r>
      <w:r w:rsidDel="00000000" w:rsidR="00000000" w:rsidRPr="00000000">
        <w:rPr>
          <w:b w:val="1"/>
          <w:color w:val="3c0a49"/>
          <w:sz w:val="28"/>
          <w:szCs w:val="28"/>
          <w:vertAlign w:val="baseline"/>
          <w:rtl w:val="0"/>
        </w:rPr>
        <w:t xml:space="preserve">4.1.2. Análise SWOT </w:t>
      </w:r>
      <w:r w:rsidDel="00000000" w:rsidR="00000000" w:rsidRPr="00000000">
        <w:rPr>
          <w:rtl w:val="0"/>
        </w:rPr>
        <w:br w:type="textWrapping"/>
      </w:r>
    </w:p>
    <w:tbl>
      <w:tblPr>
        <w:tblStyle w:val="Table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5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F">
            <w:pPr>
              <w:spacing w:after="0" w:line="240" w:lineRule="auto"/>
              <w:jc w:val="center"/>
              <w:rPr/>
            </w:pPr>
            <w:r w:rsidDel="00000000" w:rsidR="00000000" w:rsidRPr="00000000">
              <w:rPr>
                <w:b w:val="1"/>
                <w:rtl w:val="0"/>
              </w:rPr>
              <w:t xml:space="preserve">Strengths</w:t>
            </w:r>
            <w:r w:rsidDel="00000000" w:rsidR="00000000" w:rsidRPr="00000000">
              <w:rPr>
                <w:rtl w:val="0"/>
              </w:rPr>
              <w:br w:type="textWrapping"/>
            </w:r>
          </w:p>
          <w:p w:rsidR="00000000" w:rsidDel="00000000" w:rsidP="00000000" w:rsidRDefault="00000000" w:rsidRPr="00000000" w14:paraId="00000060">
            <w:pPr>
              <w:numPr>
                <w:ilvl w:val="0"/>
                <w:numId w:val="2"/>
              </w:numPr>
              <w:spacing w:after="0" w:line="240" w:lineRule="auto"/>
              <w:ind w:left="720" w:hanging="360"/>
            </w:pPr>
            <w:r w:rsidDel="00000000" w:rsidR="00000000" w:rsidRPr="00000000">
              <w:rPr>
                <w:rtl w:val="0"/>
              </w:rPr>
              <w:t xml:space="preserve">Grande gama de clientes</w:t>
            </w:r>
          </w:p>
          <w:p w:rsidR="00000000" w:rsidDel="00000000" w:rsidP="00000000" w:rsidRDefault="00000000" w:rsidRPr="00000000" w14:paraId="00000061">
            <w:pPr>
              <w:numPr>
                <w:ilvl w:val="0"/>
                <w:numId w:val="2"/>
              </w:numPr>
              <w:spacing w:after="0" w:line="240" w:lineRule="auto"/>
              <w:ind w:left="720" w:hanging="360"/>
            </w:pPr>
            <w:r w:rsidDel="00000000" w:rsidR="00000000" w:rsidRPr="00000000">
              <w:rPr>
                <w:rtl w:val="0"/>
              </w:rPr>
              <w:t xml:space="preserve">Participação em programas sociais como ismart</w:t>
            </w:r>
          </w:p>
          <w:p w:rsidR="00000000" w:rsidDel="00000000" w:rsidP="00000000" w:rsidRDefault="00000000" w:rsidRPr="00000000" w14:paraId="00000062">
            <w:pPr>
              <w:numPr>
                <w:ilvl w:val="0"/>
                <w:numId w:val="2"/>
              </w:numPr>
              <w:spacing w:after="0" w:line="240" w:lineRule="auto"/>
              <w:ind w:left="720" w:hanging="360"/>
            </w:pPr>
            <w:r w:rsidDel="00000000" w:rsidR="00000000" w:rsidRPr="00000000">
              <w:rPr>
                <w:rtl w:val="0"/>
              </w:rPr>
              <w:t xml:space="preserve">Certificação </w:t>
            </w:r>
            <w:r w:rsidDel="00000000" w:rsidR="00000000" w:rsidRPr="00000000">
              <w:rPr>
                <w:rtl w:val="0"/>
              </w:rPr>
              <w:t xml:space="preserve">“Salespartner”</w:t>
            </w:r>
            <w:r w:rsidDel="00000000" w:rsidR="00000000" w:rsidRPr="00000000">
              <w:rPr>
                <w:rtl w:val="0"/>
              </w:rPr>
            </w:r>
          </w:p>
          <w:p w:rsidR="00000000" w:rsidDel="00000000" w:rsidP="00000000" w:rsidRDefault="00000000" w:rsidRPr="00000000" w14:paraId="00000063">
            <w:pPr>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4">
            <w:pPr>
              <w:spacing w:after="0" w:line="240" w:lineRule="auto"/>
              <w:rPr/>
            </w:pPr>
            <w:r w:rsidDel="00000000" w:rsidR="00000000" w:rsidRPr="00000000">
              <w:rPr>
                <w:rtl w:val="0"/>
              </w:rPr>
              <w:t xml:space="preserve">                     </w:t>
            </w:r>
            <w:r w:rsidDel="00000000" w:rsidR="00000000" w:rsidRPr="00000000">
              <w:rPr>
                <w:b w:val="1"/>
                <w:rtl w:val="0"/>
              </w:rPr>
              <w:t xml:space="preserve">Weaknesses</w:t>
            </w:r>
            <w:r w:rsidDel="00000000" w:rsidR="00000000" w:rsidRPr="00000000">
              <w:rPr>
                <w:rtl w:val="0"/>
              </w:rPr>
              <w:br w:type="textWrapping"/>
            </w:r>
          </w:p>
          <w:p w:rsidR="00000000" w:rsidDel="00000000" w:rsidP="00000000" w:rsidRDefault="00000000" w:rsidRPr="00000000" w14:paraId="00000065">
            <w:pPr>
              <w:numPr>
                <w:ilvl w:val="0"/>
                <w:numId w:val="1"/>
              </w:numPr>
              <w:spacing w:after="0" w:line="240" w:lineRule="auto"/>
              <w:ind w:left="720" w:hanging="360"/>
            </w:pPr>
            <w:r w:rsidDel="00000000" w:rsidR="00000000" w:rsidRPr="00000000">
              <w:rPr>
                <w:rtl w:val="0"/>
              </w:rPr>
              <w:t xml:space="preserve">Salários baixos</w:t>
            </w:r>
          </w:p>
          <w:p w:rsidR="00000000" w:rsidDel="00000000" w:rsidP="00000000" w:rsidRDefault="00000000" w:rsidRPr="00000000" w14:paraId="00000066">
            <w:pPr>
              <w:numPr>
                <w:ilvl w:val="0"/>
                <w:numId w:val="1"/>
              </w:numPr>
              <w:spacing w:after="0" w:line="240" w:lineRule="auto"/>
              <w:ind w:left="720" w:hanging="360"/>
            </w:pPr>
            <w:r w:rsidDel="00000000" w:rsidR="00000000" w:rsidRPr="00000000">
              <w:rPr>
                <w:rtl w:val="0"/>
              </w:rPr>
              <w:t xml:space="preserve">Turnover</w:t>
            </w:r>
          </w:p>
          <w:p w:rsidR="00000000" w:rsidDel="00000000" w:rsidP="00000000" w:rsidRDefault="00000000" w:rsidRPr="00000000" w14:paraId="00000067">
            <w:pPr>
              <w:numPr>
                <w:ilvl w:val="0"/>
                <w:numId w:val="1"/>
              </w:numPr>
              <w:spacing w:after="0" w:line="240" w:lineRule="auto"/>
              <w:ind w:left="720" w:hanging="360"/>
            </w:pPr>
            <w:r w:rsidDel="00000000" w:rsidR="00000000" w:rsidRPr="00000000">
              <w:rPr>
                <w:rtl w:val="0"/>
              </w:rPr>
              <w:t xml:space="preserve">Plano de carreira</w:t>
            </w:r>
          </w:p>
        </w:tc>
      </w:tr>
      <w:tr>
        <w:trPr>
          <w:cantSplit w:val="0"/>
          <w:trHeight w:val="13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8">
            <w:pPr>
              <w:spacing w:after="0" w:line="240" w:lineRule="auto"/>
              <w:rPr/>
            </w:pPr>
            <w:r w:rsidDel="00000000" w:rsidR="00000000" w:rsidRPr="00000000">
              <w:rPr>
                <w:rtl w:val="0"/>
              </w:rPr>
              <w:t xml:space="preserve">                      </w:t>
            </w:r>
            <w:r w:rsidDel="00000000" w:rsidR="00000000" w:rsidRPr="00000000">
              <w:rPr>
                <w:b w:val="1"/>
                <w:rtl w:val="0"/>
              </w:rPr>
              <w:t xml:space="preserve">Opportunities</w:t>
            </w:r>
            <w:r w:rsidDel="00000000" w:rsidR="00000000" w:rsidRPr="00000000">
              <w:rPr>
                <w:rtl w:val="0"/>
              </w:rPr>
              <w:br w:type="textWrapping"/>
            </w:r>
          </w:p>
          <w:p w:rsidR="00000000" w:rsidDel="00000000" w:rsidP="00000000" w:rsidRDefault="00000000" w:rsidRPr="00000000" w14:paraId="00000069">
            <w:pPr>
              <w:numPr>
                <w:ilvl w:val="0"/>
                <w:numId w:val="3"/>
              </w:numPr>
              <w:spacing w:after="0" w:line="240" w:lineRule="auto"/>
              <w:ind w:left="720" w:hanging="360"/>
            </w:pPr>
            <w:r w:rsidDel="00000000" w:rsidR="00000000" w:rsidRPr="00000000">
              <w:rPr>
                <w:rtl w:val="0"/>
              </w:rPr>
              <w:t xml:space="preserve">Novas startups surgindo</w:t>
            </w:r>
          </w:p>
          <w:p w:rsidR="00000000" w:rsidDel="00000000" w:rsidP="00000000" w:rsidRDefault="00000000" w:rsidRPr="00000000" w14:paraId="0000006A">
            <w:pPr>
              <w:numPr>
                <w:ilvl w:val="0"/>
                <w:numId w:val="3"/>
              </w:numPr>
              <w:spacing w:after="0" w:line="240" w:lineRule="auto"/>
              <w:ind w:left="720" w:hanging="360"/>
            </w:pPr>
            <w:r w:rsidDel="00000000" w:rsidR="00000000" w:rsidRPr="00000000">
              <w:rPr>
                <w:rtl w:val="0"/>
              </w:rPr>
              <w:t xml:space="preserve">Crescimento do segmento no mercado</w:t>
            </w:r>
          </w:p>
          <w:p w:rsidR="00000000" w:rsidDel="00000000" w:rsidP="00000000" w:rsidRDefault="00000000" w:rsidRPr="00000000" w14:paraId="0000006B">
            <w:pPr>
              <w:numPr>
                <w:ilvl w:val="0"/>
                <w:numId w:val="3"/>
              </w:numPr>
              <w:spacing w:after="0" w:line="240" w:lineRule="auto"/>
              <w:ind w:left="720" w:hanging="360"/>
            </w:pPr>
            <w:r w:rsidDel="00000000" w:rsidR="00000000" w:rsidRPr="00000000">
              <w:rPr>
                <w:rtl w:val="0"/>
              </w:rPr>
              <w:t xml:space="preserve">Redução de tempo e custos com soluções inovadoras</w:t>
            </w:r>
          </w:p>
        </w:tc>
        <w:tc>
          <w:tcPr>
            <w:shd w:fill="auto" w:val="clear"/>
            <w:tcMar>
              <w:top w:w="100.0" w:type="dxa"/>
              <w:left w:w="100.0" w:type="dxa"/>
              <w:bottom w:w="100.0" w:type="dxa"/>
              <w:right w:w="100.0" w:type="dxa"/>
            </w:tcMar>
          </w:tcPr>
          <w:p w:rsidR="00000000" w:rsidDel="00000000" w:rsidP="00000000" w:rsidRDefault="00000000" w:rsidRPr="00000000" w14:paraId="0000006C">
            <w:pPr>
              <w:spacing w:after="0" w:line="240" w:lineRule="auto"/>
              <w:jc w:val="center"/>
              <w:rPr/>
            </w:pPr>
            <w:r w:rsidDel="00000000" w:rsidR="00000000" w:rsidRPr="00000000">
              <w:rPr>
                <w:b w:val="1"/>
                <w:rtl w:val="0"/>
              </w:rPr>
              <w:t xml:space="preserve">Threats</w:t>
            </w:r>
            <w:r w:rsidDel="00000000" w:rsidR="00000000" w:rsidRPr="00000000">
              <w:rPr>
                <w:rtl w:val="0"/>
              </w:rPr>
              <w:br w:type="textWrapping"/>
            </w:r>
          </w:p>
          <w:p w:rsidR="00000000" w:rsidDel="00000000" w:rsidP="00000000" w:rsidRDefault="00000000" w:rsidRPr="00000000" w14:paraId="0000006D">
            <w:pPr>
              <w:numPr>
                <w:ilvl w:val="0"/>
                <w:numId w:val="4"/>
              </w:numPr>
              <w:spacing w:after="0" w:line="240" w:lineRule="auto"/>
              <w:ind w:left="720" w:hanging="360"/>
            </w:pPr>
            <w:r w:rsidDel="00000000" w:rsidR="00000000" w:rsidRPr="00000000">
              <w:rPr>
                <w:rtl w:val="0"/>
              </w:rPr>
              <w:t xml:space="preserve">Taxa de Juros Alta</w:t>
            </w:r>
          </w:p>
          <w:p w:rsidR="00000000" w:rsidDel="00000000" w:rsidP="00000000" w:rsidRDefault="00000000" w:rsidRPr="00000000" w14:paraId="0000006E">
            <w:pPr>
              <w:numPr>
                <w:ilvl w:val="0"/>
                <w:numId w:val="4"/>
              </w:numPr>
              <w:spacing w:after="0" w:line="240" w:lineRule="auto"/>
              <w:ind w:left="720" w:hanging="360"/>
            </w:pPr>
            <w:r w:rsidDel="00000000" w:rsidR="00000000" w:rsidRPr="00000000">
              <w:rPr>
                <w:rtl w:val="0"/>
              </w:rPr>
              <w:t xml:space="preserve">Grande amplitude de demanda de trabalho no setor.</w:t>
            </w:r>
          </w:p>
          <w:p w:rsidR="00000000" w:rsidDel="00000000" w:rsidP="00000000" w:rsidRDefault="00000000" w:rsidRPr="00000000" w14:paraId="0000006F">
            <w:pPr>
              <w:numPr>
                <w:ilvl w:val="0"/>
                <w:numId w:val="4"/>
              </w:numPr>
              <w:spacing w:after="0" w:line="240" w:lineRule="auto"/>
              <w:ind w:left="720" w:hanging="360"/>
            </w:pPr>
            <w:r w:rsidDel="00000000" w:rsidR="00000000" w:rsidRPr="00000000">
              <w:rPr>
                <w:rtl w:val="0"/>
              </w:rPr>
              <w:t xml:space="preserve">Salário tentadores em outras empresas do ramo</w:t>
            </w:r>
          </w:p>
        </w:tc>
      </w:tr>
    </w:tbl>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1">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b w:val="1"/>
          <w:sz w:val="24"/>
          <w:szCs w:val="24"/>
          <w:highlight w:val="white"/>
        </w:rPr>
      </w:pPr>
      <w:bookmarkStart w:colFirst="0" w:colLast="0" w:name="_heading=h.2jxsxqh" w:id="16"/>
      <w:bookmarkEnd w:id="16"/>
      <w:r w:rsidDel="00000000" w:rsidR="00000000" w:rsidRPr="00000000">
        <w:rPr>
          <w:b w:val="1"/>
          <w:color w:val="3c0a49"/>
          <w:sz w:val="28"/>
          <w:szCs w:val="28"/>
          <w:vertAlign w:val="baseline"/>
          <w:rtl w:val="0"/>
        </w:rPr>
        <w:t xml:space="preserve">4.1.3. Planejamento Geral da Solução</w:t>
      </w:r>
      <w:r w:rsidDel="00000000" w:rsidR="00000000" w:rsidRPr="00000000">
        <w:rPr>
          <w:sz w:val="24"/>
          <w:szCs w:val="24"/>
          <w:highlight w:val="white"/>
          <w:rtl w:val="0"/>
        </w:rPr>
        <w:br w:type="textWrapping"/>
        <w:br w:type="textWrapping"/>
      </w:r>
      <w:r w:rsidDel="00000000" w:rsidR="00000000" w:rsidRPr="00000000">
        <w:rPr>
          <w:b w:val="0"/>
          <w:color w:val="000000"/>
          <w:sz w:val="22"/>
          <w:szCs w:val="22"/>
          <w:highlight w:val="white"/>
          <w:rtl w:val="0"/>
        </w:rPr>
        <w:t xml:space="preserve">A alta taxa de turnover da empresa impacta diretamente no desempenho da empresa (Hammes ,2016 ), a longo prazo, e consequentemente imediatamente nas Squads. E esse é o problema, ou situação mais vigente, que vai ser resolvida, ou até mesmo antecipada por nosso modelo.</w:t>
        <w:br w:type="textWrapping"/>
      </w:r>
      <w:r w:rsidDel="00000000" w:rsidR="00000000" w:rsidRPr="00000000">
        <w:rPr>
          <w:rtl w:val="0"/>
        </w:rPr>
      </w:r>
    </w:p>
    <w:p w:rsidR="00000000" w:rsidDel="00000000" w:rsidP="00000000" w:rsidRDefault="00000000" w:rsidRPr="00000000" w14:paraId="00000072">
      <w:pPr>
        <w:keepNext w:val="1"/>
        <w:keepLines w:val="1"/>
        <w:spacing w:after="120" w:before="120" w:line="360" w:lineRule="auto"/>
        <w:jc w:val="both"/>
        <w:rPr>
          <w:sz w:val="24"/>
          <w:szCs w:val="24"/>
          <w:highlight w:val="white"/>
        </w:rPr>
      </w:pPr>
      <w:r w:rsidDel="00000000" w:rsidR="00000000" w:rsidRPr="00000000">
        <w:rPr>
          <w:b w:val="1"/>
          <w:sz w:val="24"/>
          <w:szCs w:val="24"/>
          <w:highlight w:val="yellow"/>
          <w:rtl w:val="0"/>
        </w:rPr>
        <w:t xml:space="preserve">b) quais os dados disponíveis (fonte e conteúdo - exemplo: dados da área de Compras da empresa descrevendo seus fornecedores)</w:t>
        <w:br w:type="textWrapping"/>
      </w:r>
      <w:r w:rsidDel="00000000" w:rsidR="00000000" w:rsidRPr="00000000">
        <w:rPr>
          <w:rtl w:val="0"/>
        </w:rPr>
      </w:r>
    </w:p>
    <w:p w:rsidR="00000000" w:rsidDel="00000000" w:rsidP="00000000" w:rsidRDefault="00000000" w:rsidRPr="00000000" w14:paraId="00000073">
      <w:pPr>
        <w:keepNext w:val="1"/>
        <w:keepLines w:val="1"/>
        <w:spacing w:after="120" w:before="120" w:line="360" w:lineRule="auto"/>
        <w:jc w:val="both"/>
        <w:rPr>
          <w:highlight w:val="white"/>
        </w:rPr>
      </w:pPr>
      <w:r w:rsidDel="00000000" w:rsidR="00000000" w:rsidRPr="00000000">
        <w:rPr>
          <w:highlight w:val="white"/>
          <w:rtl w:val="0"/>
        </w:rPr>
        <w:t xml:space="preserve">Sendo assim, para o desenvolvimento desse modelo, fomos disponibilizados o conteúdo bruto da base de dados dos colaboradores, fornecido pela </w:t>
      </w:r>
      <w:r w:rsidDel="00000000" w:rsidR="00000000" w:rsidRPr="00000000">
        <w:rPr>
          <w:highlight w:val="white"/>
          <w:rtl w:val="0"/>
        </w:rPr>
        <w:t xml:space="preserve">Everymind.</w:t>
      </w:r>
      <w:r w:rsidDel="00000000" w:rsidR="00000000" w:rsidRPr="00000000">
        <w:rPr>
          <w:highlight w:val="white"/>
          <w:rtl w:val="0"/>
        </w:rPr>
        <w:t xml:space="preserve"> Nessa base temos informações pertinentes como: data de admissão e saída, cargo, salário, área, estado civil, gênero, grau de escolaridade, e entre outros dados que nos ajudarão com o desenvolvimento e uso do sistema preditivo na compilação dos mesmos. </w:t>
        <w:br w:type="textWrapping"/>
        <w:t xml:space="preserve"> </w:t>
      </w:r>
    </w:p>
    <w:p w:rsidR="00000000" w:rsidDel="00000000" w:rsidP="00000000" w:rsidRDefault="00000000" w:rsidRPr="00000000" w14:paraId="00000074">
      <w:pPr>
        <w:keepNext w:val="1"/>
        <w:keepLines w:val="1"/>
        <w:spacing w:after="120" w:before="120" w:line="360" w:lineRule="auto"/>
        <w:jc w:val="both"/>
        <w:rPr>
          <w:highlight w:val="white"/>
        </w:rPr>
      </w:pPr>
      <w:r w:rsidDel="00000000" w:rsidR="00000000" w:rsidRPr="00000000">
        <w:rPr>
          <w:highlight w:val="white"/>
          <w:rtl w:val="0"/>
        </w:rPr>
        <w:t xml:space="preserve">A partir destes dados, utilizando Inteligência Artificial, iremos prever os índices de turnover, com intenção de reduzi-los e adotar métodos, a partir das métricas disponibilizadas, que possam contribuir para a diminuição desse rate e no crescimento da aderência dos funcionários com os valores da empresa. Isso contribuirá para a redução de custos com onboarding, rescisão contratuais, desgaste, pela alta rotatividade, na Squad ou no segmento de uma área.</w:t>
      </w:r>
    </w:p>
    <w:p w:rsidR="00000000" w:rsidDel="00000000" w:rsidP="00000000" w:rsidRDefault="00000000" w:rsidRPr="00000000" w14:paraId="00000075">
      <w:pPr>
        <w:keepNext w:val="1"/>
        <w:keepLines w:val="1"/>
        <w:spacing w:after="120" w:before="120" w:line="360" w:lineRule="auto"/>
        <w:jc w:val="both"/>
        <w:rPr>
          <w:highlight w:val="white"/>
        </w:rPr>
      </w:pPr>
      <w:r w:rsidDel="00000000" w:rsidR="00000000" w:rsidRPr="00000000">
        <w:rPr>
          <w:highlight w:val="white"/>
          <w:rtl w:val="0"/>
        </w:rPr>
        <w:t xml:space="preserve">O tipo de tarefa utilizada será a de classificação, tendo em vista que nossa Inteligência Artificial terá como objetivo generalizar, e se aproveitará dos dados que serão posteriormente segmentados e classificados (em índices, gráficos e outras formas de representação) conforme a demanda.</w:t>
        <w:br w:type="textWrapping"/>
        <w:br w:type="textWrapping"/>
        <w:t xml:space="preserve">A solução da proposta vai ser utilizada em algumas diferentes etapas. Primeiramente inserir os dados na IA, rodar  o serviço automaticamente num arquivo com o script, e assim, obter o retorno das métricas em um arquivo excel, com visão no controle sobre os turnovers e possíveis estratégias para o futuro. Com a solução proposta vamos beneficiar a estrutura competitiva da empresa, mantendo seu core de talentos, e retenção de bons profissionais, que no futuro poderão agregar valor à empresa.  Junto a esses dados, haverá também uma base de predição das necessidades dos funcionários em cada área, suas motivações conforme o projeto, além da redução de custos dos “onboardings”, equipamentos e tempo da equipe de RH.</w:t>
      </w:r>
    </w:p>
    <w:p w:rsidR="00000000" w:rsidDel="00000000" w:rsidP="00000000" w:rsidRDefault="00000000" w:rsidRPr="00000000" w14:paraId="00000076">
      <w:pPr>
        <w:keepNext w:val="1"/>
        <w:keepLines w:val="1"/>
        <w:spacing w:after="120" w:before="12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077">
      <w:pPr>
        <w:keepNext w:val="1"/>
        <w:keepLines w:val="1"/>
        <w:spacing w:after="120" w:before="120" w:line="360" w:lineRule="auto"/>
        <w:jc w:val="both"/>
        <w:rPr>
          <w:b w:val="1"/>
          <w:sz w:val="24"/>
          <w:szCs w:val="24"/>
          <w:highlight w:val="yellow"/>
        </w:rPr>
      </w:pPr>
      <w:r w:rsidDel="00000000" w:rsidR="00000000" w:rsidRPr="00000000">
        <w:rPr>
          <w:b w:val="1"/>
          <w:sz w:val="24"/>
          <w:szCs w:val="24"/>
          <w:highlight w:val="yellow"/>
          <w:rtl w:val="0"/>
        </w:rPr>
        <w:t xml:space="preserve">g) qual será o critério de sucesso e qual medida será utilizada para o avaliar</w:t>
      </w:r>
    </w:p>
    <w:p w:rsidR="00000000" w:rsidDel="00000000" w:rsidP="00000000" w:rsidRDefault="00000000" w:rsidRPr="00000000" w14:paraId="00000078">
      <w:pPr>
        <w:keepNext w:val="1"/>
        <w:keepLines w:val="1"/>
        <w:spacing w:after="120" w:before="120" w:line="360"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O critério de sucesso da nossa Inteligência Artificial será a utilização desse modelo preditivo em cada avaliação de desempenho junto ao CPO (Eduardo) e o gestor de cada área. Com alto grau de usabilidade e utilização em cada área.</w:t>
        <w:br w:type="textWrapping"/>
        <w:br w:type="textWrapping"/>
        <w:t xml:space="preserve">Medida para avaliar → Eficiência do modelo &gt; 0.75 (75% precisão)</w:t>
      </w:r>
      <w:r w:rsidDel="00000000" w:rsidR="00000000" w:rsidRPr="00000000">
        <w:rPr>
          <w:rtl w:val="0"/>
        </w:rPr>
      </w:r>
    </w:p>
    <w:p w:rsidR="00000000" w:rsidDel="00000000" w:rsidP="00000000" w:rsidRDefault="00000000" w:rsidRPr="00000000" w14:paraId="0000007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z337ya" w:id="17"/>
      <w:bookmarkEnd w:id="17"/>
      <w:r w:rsidDel="00000000" w:rsidR="00000000" w:rsidRPr="00000000">
        <w:rPr>
          <w:b w:val="1"/>
          <w:color w:val="3c0a49"/>
          <w:sz w:val="28"/>
          <w:szCs w:val="28"/>
          <w:rtl w:val="0"/>
        </w:rPr>
        <w:br w:type="textWrapping"/>
        <w:br w:type="textWrapping"/>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4.1.4. Value Proposition Canvas</w:t>
        <w:br w:type="textWrapping"/>
        <w:br w:type="textWrapping"/>
      </w:r>
      <w:r w:rsidDel="00000000" w:rsidR="00000000" w:rsidRPr="00000000">
        <w:rPr>
          <w:rFonts w:ascii="Arial" w:cs="Arial" w:eastAsia="Arial" w:hAnsi="Arial"/>
          <w:sz w:val="24"/>
          <w:szCs w:val="24"/>
          <w:highlight w:val="white"/>
        </w:rPr>
        <w:drawing>
          <wp:inline distB="114300" distT="114300" distL="114300" distR="114300">
            <wp:extent cx="5943600" cy="3111500"/>
            <wp:effectExtent b="0" l="0" r="0" t="0"/>
            <wp:docPr id="19"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j2qqm3" w:id="18"/>
      <w:bookmarkEnd w:id="1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4.1.5. Matriz de Riscos</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br w:type="textWrapping"/>
      </w:r>
      <w:r w:rsidDel="00000000" w:rsidR="00000000" w:rsidRPr="00000000">
        <w:rPr/>
        <w:drawing>
          <wp:inline distB="114300" distT="114300" distL="114300" distR="114300">
            <wp:extent cx="5943600" cy="2019300"/>
            <wp:effectExtent b="0" l="0" r="0" t="0"/>
            <wp:docPr id="2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2019300"/>
                    </a:xfrm>
                    <a:prstGeom prst="rect"/>
                    <a:ln/>
                  </pic:spPr>
                </pic:pic>
              </a:graphicData>
            </a:graphic>
          </wp:inline>
        </w:drawing>
      </w:r>
      <w:r w:rsidDel="00000000" w:rsidR="00000000" w:rsidRPr="00000000">
        <w:rPr>
          <w:rtl w:val="0"/>
        </w:rPr>
        <w:br w:type="textWrapping"/>
        <w:t xml:space="preserve">Link para acesso: </w:t>
      </w:r>
      <w:hyperlink r:id="rId20">
        <w:r w:rsidDel="00000000" w:rsidR="00000000" w:rsidRPr="00000000">
          <w:rPr>
            <w:color w:val="0000ee"/>
            <w:u w:val="single"/>
            <w:shd w:fill="auto" w:val="clear"/>
            <w:rtl w:val="0"/>
          </w:rPr>
          <w:t xml:space="preserve">Análise de Negócios e Dados - Grupo 5 - Everymind</w:t>
        </w:r>
      </w:hyperlink>
      <w:r w:rsidDel="00000000" w:rsidR="00000000" w:rsidRPr="00000000">
        <w:rPr>
          <w:rtl w:val="0"/>
        </w:rPr>
      </w:r>
    </w:p>
    <w:p w:rsidR="00000000" w:rsidDel="00000000" w:rsidP="00000000" w:rsidRDefault="00000000" w:rsidRPr="00000000" w14:paraId="0000007D">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1y810tw" w:id="19"/>
      <w:bookmarkEnd w:id="19"/>
      <w:r w:rsidDel="00000000" w:rsidR="00000000" w:rsidRPr="00000000">
        <w:rPr>
          <w:rtl w:val="0"/>
        </w:rPr>
        <w:br w:type="textWrapping"/>
        <w:br w:type="textWrapping"/>
      </w:r>
      <w:r w:rsidDel="00000000" w:rsidR="00000000" w:rsidRPr="00000000">
        <w:rPr>
          <w:vertAlign w:val="baseline"/>
          <w:rtl w:val="0"/>
        </w:rPr>
        <w:t xml:space="preserve">4.1.6. Personas</w:t>
      </w:r>
      <w:r w:rsidDel="00000000" w:rsidR="00000000" w:rsidRPr="00000000">
        <w:rPr>
          <w:rtl w:val="0"/>
        </w:rPr>
        <w:t xml:space="preserve">.</w:t>
        <w:br w:type="textWrapping"/>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e2jbgklts7xo" w:id="20"/>
      <w:bookmarkEnd w:id="20"/>
      <w:r w:rsidDel="00000000" w:rsidR="00000000" w:rsidRPr="00000000">
        <w:rPr>
          <w:sz w:val="24"/>
          <w:szCs w:val="24"/>
          <w:rtl w:val="0"/>
        </w:rPr>
        <w:tab/>
      </w:r>
      <w:r w:rsidDel="00000000" w:rsidR="00000000" w:rsidRPr="00000000">
        <w:rPr>
          <w:rtl w:val="0"/>
        </w:rPr>
        <w:t xml:space="preserve">Para nossas personas, pensamos em pessoas que realmente serão impactadas de alguma forma pela nossa solução. Podemos notar que 3 das nossas 4 personas são pessoas da área de tecnologia, e isso tem um bom motivo. Em nossas análises notamos que a grande parte dos turnovers na empresa são da área de TI , com base nessas informações, pensamos em posições como: CTO, Tech Leader e Desenvolvedor para representar nossas personas</w:t>
      </w:r>
      <w:r w:rsidDel="00000000" w:rsidR="00000000" w:rsidRPr="00000000">
        <w:rPr>
          <w:vertAlign w:val="baseline"/>
          <w:rtl w:val="0"/>
        </w:rPr>
        <w:br w:type="textWrapping"/>
        <w:br w:type="textWrapping"/>
        <w:br w:type="textWrapping"/>
      </w:r>
      <w:r w:rsidDel="00000000" w:rsidR="00000000" w:rsidRPr="00000000">
        <w:rPr>
          <w:rtl w:val="0"/>
        </w:rPr>
        <w:t xml:space="preserve">Cada link redireciona para a maior descrição dos objetivos, da história dela, as necessidades, </w:t>
      </w:r>
      <w:r w:rsidDel="00000000" w:rsidR="00000000" w:rsidRPr="00000000">
        <w:rPr>
          <w:rtl w:val="0"/>
        </w:rPr>
        <w:t xml:space="preserve">motivadores,</w:t>
      </w:r>
      <w:r w:rsidDel="00000000" w:rsidR="00000000" w:rsidRPr="00000000">
        <w:rPr>
          <w:rtl w:val="0"/>
        </w:rPr>
        <w:t xml:space="preserve"> e entre outras características específicas.</w:t>
      </w:r>
      <w:r w:rsidDel="00000000" w:rsidR="00000000" w:rsidRPr="00000000">
        <w:rPr>
          <w:vertAlign w:val="baseline"/>
          <w:rtl w:val="0"/>
        </w:rPr>
        <w:br w:type="textWrapping"/>
        <w:br w:type="textWrapping"/>
        <w:t xml:space="preserve">1. Milena Gi</w:t>
      </w:r>
      <w:r w:rsidDel="00000000" w:rsidR="00000000" w:rsidRPr="00000000">
        <w:rPr>
          <w:rtl w:val="0"/>
        </w:rPr>
        <w:t xml:space="preserve">ovanelli - </w:t>
      </w:r>
      <w:hyperlink r:id="rId21">
        <w:r w:rsidDel="00000000" w:rsidR="00000000" w:rsidRPr="00000000">
          <w:rPr>
            <w:color w:val="1155cc"/>
            <w:u w:val="single"/>
            <w:rtl w:val="0"/>
          </w:rPr>
          <w:t xml:space="preserve">https://userforge.com/view/-N8ZqN97kv50BXQFl1mT</w:t>
        </w:r>
      </w:hyperlink>
      <w:r w:rsidDel="00000000" w:rsidR="00000000" w:rsidRPr="00000000">
        <w:rPr>
          <w:rtl w:val="0"/>
        </w:rPr>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sz w:val="24"/>
          <w:szCs w:val="24"/>
        </w:rPr>
      </w:pPr>
      <w:r w:rsidDel="00000000" w:rsidR="00000000" w:rsidRPr="00000000">
        <w:rPr>
          <w:rtl w:val="0"/>
        </w:rPr>
        <w:br w:type="textWrapping"/>
      </w:r>
      <w:r w:rsidDel="00000000" w:rsidR="00000000" w:rsidRPr="00000000">
        <w:rPr/>
        <w:drawing>
          <wp:inline distB="114300" distT="114300" distL="114300" distR="114300">
            <wp:extent cx="6119820" cy="2870200"/>
            <wp:effectExtent b="0" l="0" r="0" t="0"/>
            <wp:docPr id="23"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6119820" cy="2870200"/>
                    </a:xfrm>
                    <a:prstGeom prst="rect"/>
                    <a:ln/>
                  </pic:spPr>
                </pic:pic>
              </a:graphicData>
            </a:graphic>
          </wp:inline>
        </w:drawing>
      </w:r>
      <w:r w:rsidDel="00000000" w:rsidR="00000000" w:rsidRPr="00000000">
        <w:rPr>
          <w:b w:val="1"/>
          <w:color w:val="3c0a49"/>
          <w:sz w:val="24"/>
          <w:szCs w:val="24"/>
          <w:rtl w:val="0"/>
        </w:rPr>
        <w:br w:type="textWrapping"/>
        <w:br w:type="textWrapping"/>
        <w:t xml:space="preserve">2. Romário César - </w:t>
      </w:r>
      <w:hyperlink r:id="rId23">
        <w:r w:rsidDel="00000000" w:rsidR="00000000" w:rsidRPr="00000000">
          <w:rPr>
            <w:color w:val="1155cc"/>
            <w:sz w:val="24"/>
            <w:szCs w:val="24"/>
            <w:u w:val="single"/>
            <w:rtl w:val="0"/>
          </w:rPr>
          <w:t xml:space="preserve">https://userforge.com/view/-N8_0N58TxQC5-OGcNGv</w:t>
        </w:r>
      </w:hyperlink>
      <w:r w:rsidDel="00000000" w:rsidR="00000000" w:rsidRPr="00000000">
        <w:rPr>
          <w:rtl w:val="0"/>
        </w:rPr>
      </w:r>
    </w:p>
    <w:p w:rsidR="00000000" w:rsidDel="00000000" w:rsidP="00000000" w:rsidRDefault="00000000" w:rsidRPr="00000000" w14:paraId="0000008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color w:val="3c0a49"/>
          <w:sz w:val="28"/>
          <w:szCs w:val="28"/>
        </w:rPr>
      </w:pPr>
      <w:bookmarkStart w:colFirst="0" w:colLast="0" w:name="_heading=h.3c8qk6dbwwyj" w:id="21"/>
      <w:bookmarkEnd w:id="21"/>
      <w:r w:rsidDel="00000000" w:rsidR="00000000" w:rsidRPr="00000000">
        <w:rPr>
          <w:b w:val="1"/>
          <w:color w:val="3c0a49"/>
          <w:sz w:val="28"/>
          <w:szCs w:val="28"/>
        </w:rPr>
        <w:drawing>
          <wp:inline distB="114300" distT="114300" distL="114300" distR="114300">
            <wp:extent cx="6119820" cy="2895600"/>
            <wp:effectExtent b="0" l="0" r="0" t="0"/>
            <wp:docPr id="28"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6119820" cy="2895600"/>
                    </a:xfrm>
                    <a:prstGeom prst="rect"/>
                    <a:ln/>
                  </pic:spPr>
                </pic:pic>
              </a:graphicData>
            </a:graphic>
          </wp:inline>
        </w:drawing>
      </w:r>
      <w:r w:rsidDel="00000000" w:rsidR="00000000" w:rsidRPr="00000000">
        <w:rPr>
          <w:b w:val="1"/>
          <w:color w:val="3c0a49"/>
          <w:sz w:val="28"/>
          <w:szCs w:val="28"/>
          <w:rtl w:val="0"/>
        </w:rPr>
        <w:br w:type="textWrapping"/>
        <w:br w:type="textWrapping"/>
        <w:t xml:space="preserve">3. </w:t>
      </w:r>
      <w:r w:rsidDel="00000000" w:rsidR="00000000" w:rsidRPr="00000000">
        <w:rPr>
          <w:b w:val="1"/>
          <w:color w:val="3c0a49"/>
          <w:sz w:val="24"/>
          <w:szCs w:val="24"/>
          <w:rtl w:val="0"/>
        </w:rPr>
        <w:t xml:space="preserve">João Oria - </w:t>
      </w:r>
      <w:hyperlink r:id="rId25">
        <w:r w:rsidDel="00000000" w:rsidR="00000000" w:rsidRPr="00000000">
          <w:rPr>
            <w:color w:val="1155cc"/>
            <w:sz w:val="24"/>
            <w:szCs w:val="24"/>
            <w:u w:val="single"/>
            <w:rtl w:val="0"/>
          </w:rPr>
          <w:t xml:space="preserve">https://userforge.com/view/-N8_-oWc-JXOsxZNxFgR</w:t>
        </w:r>
      </w:hyperlink>
      <w:r w:rsidDel="00000000" w:rsidR="00000000" w:rsidRPr="00000000">
        <w:rPr>
          <w:color w:val="3c0a49"/>
          <w:sz w:val="28"/>
          <w:szCs w:val="28"/>
          <w:rtl w:val="0"/>
        </w:rPr>
        <w:br w:type="textWrapping"/>
        <w:br w:type="textWrapping"/>
      </w:r>
      <w:r w:rsidDel="00000000" w:rsidR="00000000" w:rsidRPr="00000000">
        <w:rPr>
          <w:color w:val="3c0a49"/>
          <w:sz w:val="28"/>
          <w:szCs w:val="28"/>
        </w:rPr>
        <w:drawing>
          <wp:inline distB="114300" distT="114300" distL="114300" distR="114300">
            <wp:extent cx="6119820" cy="2844800"/>
            <wp:effectExtent b="0" l="0" r="0" t="0"/>
            <wp:docPr id="33"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61198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8g2i85n0ohu8" w:id="22"/>
      <w:bookmarkEnd w:id="22"/>
      <w:r w:rsidDel="00000000" w:rsidR="00000000" w:rsidRPr="00000000">
        <w:rPr>
          <w:b w:val="1"/>
          <w:color w:val="3c0a49"/>
          <w:sz w:val="28"/>
          <w:szCs w:val="28"/>
          <w:rtl w:val="0"/>
        </w:rPr>
        <w:t xml:space="preserve">4.Arthur Morais -  </w:t>
      </w:r>
      <w:hyperlink r:id="rId27">
        <w:r w:rsidDel="00000000" w:rsidR="00000000" w:rsidRPr="00000000">
          <w:rPr>
            <w:color w:val="1155cc"/>
            <w:sz w:val="28"/>
            <w:szCs w:val="28"/>
            <w:u w:val="single"/>
            <w:rtl w:val="0"/>
          </w:rPr>
          <w:t xml:space="preserve">https://userforge.com/view/-N8ZxGXoxjM6e2TN6m7D</w:t>
        </w:r>
      </w:hyperlink>
      <w:r w:rsidDel="00000000" w:rsidR="00000000" w:rsidRPr="00000000">
        <w:rPr>
          <w:b w:val="1"/>
          <w:color w:val="3c0a49"/>
          <w:sz w:val="28"/>
          <w:szCs w:val="28"/>
          <w:rtl w:val="0"/>
        </w:rPr>
        <w:br w:type="textWrapping"/>
        <w:br w:type="textWrapping"/>
        <w:br w:type="textWrapping"/>
      </w:r>
      <w:r w:rsidDel="00000000" w:rsidR="00000000" w:rsidRPr="00000000">
        <w:rPr>
          <w:b w:val="1"/>
          <w:color w:val="3c0a49"/>
          <w:sz w:val="28"/>
          <w:szCs w:val="28"/>
        </w:rPr>
        <w:drawing>
          <wp:inline distB="114300" distT="114300" distL="114300" distR="114300">
            <wp:extent cx="6119820" cy="2882900"/>
            <wp:effectExtent b="0" l="0" r="0" t="0"/>
            <wp:docPr id="40"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6119820" cy="2882900"/>
                    </a:xfrm>
                    <a:prstGeom prst="rect"/>
                    <a:ln/>
                  </pic:spPr>
                </pic:pic>
              </a:graphicData>
            </a:graphic>
          </wp:inline>
        </w:drawing>
      </w:r>
      <w:r w:rsidDel="00000000" w:rsidR="00000000" w:rsidRPr="00000000">
        <w:rPr>
          <w:b w:val="1"/>
          <w:color w:val="3c0a49"/>
          <w:sz w:val="28"/>
          <w:szCs w:val="28"/>
          <w:rtl w:val="0"/>
        </w:rPr>
        <w:br w:type="textWrapping"/>
        <w:br w:type="textWrapping"/>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4.1.7. Jornadas do Usuário</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632200"/>
            <wp:effectExtent b="0" l="0" r="0" t="0"/>
            <wp:docPr id="20"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611982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733800"/>
            <wp:effectExtent b="0" l="0" r="0" t="0"/>
            <wp:docPr id="32"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611982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619500"/>
            <wp:effectExtent b="0" l="0" r="0" t="0"/>
            <wp:docPr id="26"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611982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A">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2xcytpi" w:id="23"/>
      <w:bookmarkEnd w:id="23"/>
      <w:r w:rsidDel="00000000" w:rsidR="00000000" w:rsidRPr="00000000">
        <w:rPr>
          <w:vertAlign w:val="baseline"/>
          <w:rtl w:val="0"/>
        </w:rPr>
        <w:t xml:space="preserve">4.2. Compreensão dos Dados</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b w:val="1"/>
          <w:color w:val="3c0a49"/>
          <w:sz w:val="24"/>
          <w:szCs w:val="24"/>
          <w:highlight w:val="yellow"/>
        </w:rPr>
      </w:pPr>
      <w:r w:rsidDel="00000000" w:rsidR="00000000" w:rsidRPr="00000000">
        <w:rPr>
          <w:b w:val="1"/>
          <w:color w:val="3c0a49"/>
          <w:sz w:val="28"/>
          <w:szCs w:val="28"/>
          <w:rtl w:val="0"/>
        </w:rPr>
        <w:t xml:space="preserve">4.2.1 </w:t>
      </w:r>
      <w:r w:rsidDel="00000000" w:rsidR="00000000" w:rsidRPr="00000000">
        <w:rPr>
          <w:b w:val="1"/>
          <w:color w:val="3c0a49"/>
          <w:sz w:val="28"/>
          <w:szCs w:val="28"/>
          <w:rtl w:val="0"/>
        </w:rPr>
        <w:t xml:space="preserve">Descreva os dados a serem utilizados (disponibilizados pelo cliente e outros se tiverem sido incluídos), detalhando a fonte, o formato (CSV, XLSX, banco de dados, etc.), o conteúdo e o tamanho.</w:t>
      </w:r>
      <w:r w:rsidDel="00000000" w:rsidR="00000000" w:rsidRPr="00000000">
        <w:rPr>
          <w:rtl w:val="0"/>
        </w:rPr>
        <w:br w:type="textWrapping"/>
        <w:br w:type="textWrapping"/>
        <w:t xml:space="preserve">Tipo de dados estruturados:  dados do RH  formato de tabela em excel (XLSX), contendo 4 abas a primeira possui dados da empresa como: Matrícula, nome do colaborador, data de admissão, data de saída,  tipo de saída, cargo salário mês, data de nascimento, gênero, etnia, estado civil, escolaridade, estado, cidade e área. A segunda aba de reconhecimento com dados como: Codinome, situação, data de admissão, data de vigência, novo cargo, novo salário motivo e alterou função. A terceira é sobre o ambiente de trabalho que contém informações como: Divisão de área, pilar, pontuação, fator, pontuação, pergunta, muito insatisfeito, insatisfeito, neutro, satisfeito, muito satisfeito e  taxa de confiabilidade. Por fim, um gráfico que mede o nível de satisfação do funcionário. </w:t>
      </w:r>
      <w:r w:rsidDel="00000000" w:rsidR="00000000" w:rsidRPr="00000000">
        <w:rPr>
          <w:b w:val="1"/>
          <w:color w:val="3c0a49"/>
          <w:sz w:val="24"/>
          <w:szCs w:val="24"/>
          <w:rtl w:val="0"/>
        </w:rPr>
        <w:br w:type="textWrapping"/>
        <w:br w:type="textWrapping"/>
      </w:r>
      <w:r w:rsidDel="00000000" w:rsidR="00000000" w:rsidRPr="00000000">
        <w:rPr>
          <w:b w:val="1"/>
          <w:color w:val="3c0a49"/>
          <w:sz w:val="24"/>
          <w:szCs w:val="24"/>
          <w:highlight w:val="yellow"/>
          <w:rtl w:val="0"/>
        </w:rPr>
        <w:t xml:space="preserve">a) Dados Agregados/Mesclados</w:t>
      </w:r>
      <w:r w:rsidDel="00000000" w:rsidR="00000000" w:rsidRPr="00000000">
        <w:rPr>
          <w:rtl w:val="0"/>
        </w:rPr>
      </w:r>
    </w:p>
    <w:p w:rsidR="00000000" w:rsidDel="00000000" w:rsidP="00000000" w:rsidRDefault="00000000" w:rsidRPr="00000000" w14:paraId="0000008D">
      <w:pPr>
        <w:numPr>
          <w:ilvl w:val="2"/>
          <w:numId w:val="5"/>
        </w:numPr>
        <w:ind w:left="2160" w:hanging="360"/>
      </w:pPr>
      <w:r w:rsidDel="00000000" w:rsidR="00000000" w:rsidRPr="00000000">
        <w:rPr>
          <w:rtl w:val="0"/>
        </w:rPr>
        <w:t xml:space="preserve">Há duas tabelas que podem ser mescladas, a tabela “Everymind” e a tabela “Reconhecimento”, através do número de matrícula do colaborador conseguimos identificá-los nas duas tabelas e fazer a junção das tabelas.</w:t>
      </w:r>
    </w:p>
    <w:p w:rsidR="00000000" w:rsidDel="00000000" w:rsidP="00000000" w:rsidRDefault="00000000" w:rsidRPr="00000000" w14:paraId="0000008E">
      <w:pPr>
        <w:numPr>
          <w:ilvl w:val="2"/>
          <w:numId w:val="5"/>
        </w:numPr>
        <w:ind w:left="2160" w:hanging="360"/>
      </w:pPr>
      <w:r w:rsidDel="00000000" w:rsidR="00000000" w:rsidRPr="00000000">
        <w:rPr>
          <w:rtl w:val="0"/>
        </w:rPr>
        <w:t xml:space="preserve">A partir de nossa análise, preliminarmente, a junção de gênero, etnia e data de saída, será algo bem pertinente em nossas buscadas para maior questionamento e enquadramento da diversidade da empresa. Além disso, variáveis como cargo, salário e saída, Cidade e Saída (para entender se localização é algo determinante para escolha pelos funcionários), Área, cargo, idade e saída. </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sz w:val="18"/>
          <w:szCs w:val="18"/>
          <w:highlight w:val="yellow"/>
        </w:rPr>
      </w:pPr>
      <w:r w:rsidDel="00000000" w:rsidR="00000000" w:rsidRPr="00000000">
        <w:rPr>
          <w:b w:val="1"/>
          <w:color w:val="3c0a49"/>
          <w:sz w:val="24"/>
          <w:szCs w:val="24"/>
          <w:highlight w:val="yellow"/>
          <w:rtl w:val="0"/>
        </w:rPr>
        <w:t xml:space="preserve">b) Riscos e contingências relacionados aos dados (qualidade, cobertura/diversidade e acesso)</w:t>
      </w:r>
      <w:r w:rsidDel="00000000" w:rsidR="00000000" w:rsidRPr="00000000">
        <w:rPr>
          <w:rtl w:val="0"/>
        </w:rPr>
      </w:r>
    </w:p>
    <w:p w:rsidR="00000000" w:rsidDel="00000000" w:rsidP="00000000" w:rsidRDefault="00000000" w:rsidRPr="00000000" w14:paraId="00000090">
      <w:pPr>
        <w:numPr>
          <w:ilvl w:val="2"/>
          <w:numId w:val="5"/>
        </w:numPr>
        <w:ind w:left="2160" w:hanging="360"/>
      </w:pPr>
      <w:r w:rsidDel="00000000" w:rsidR="00000000" w:rsidRPr="00000000">
        <w:rPr>
          <w:rtl w:val="0"/>
        </w:rPr>
        <w:t xml:space="preserve">Dificuldade de priorização de dados, falta de clareza no nível de fidelidade dos dados (proporção de Grande São Paulo vs São Paulo em si), falta de clareza sobre a amplitude dos dados e alguns dados faltando ou não informados (parte de “etnias” por exemplo).</w:t>
      </w:r>
      <w:r w:rsidDel="00000000" w:rsidR="00000000" w:rsidRPr="00000000">
        <w:rPr>
          <w:rtl w:val="0"/>
        </w:rPr>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sz w:val="18"/>
          <w:szCs w:val="18"/>
          <w:highlight w:val="yellow"/>
        </w:rPr>
      </w:pPr>
      <w:sdt>
        <w:sdtPr>
          <w:tag w:val="goog_rdk_2"/>
        </w:sdtPr>
        <w:sdtContent>
          <w:commentRangeStart w:id="2"/>
        </w:sdtContent>
      </w:sdt>
      <w:r w:rsidDel="00000000" w:rsidR="00000000" w:rsidRPr="00000000">
        <w:rPr>
          <w:b w:val="1"/>
          <w:color w:val="3c0a49"/>
          <w:sz w:val="24"/>
          <w:szCs w:val="24"/>
          <w:rtl w:val="0"/>
        </w:rPr>
        <w:t xml:space="preserve">c</w:t>
      </w:r>
      <w:r w:rsidDel="00000000" w:rsidR="00000000" w:rsidRPr="00000000">
        <w:rPr>
          <w:b w:val="1"/>
          <w:color w:val="3c0a49"/>
          <w:sz w:val="24"/>
          <w:szCs w:val="24"/>
          <w:rtl w:val="0"/>
        </w:rPr>
        <w:t xml:space="preserve">)</w:t>
      </w:r>
      <w:commentRangeEnd w:id="2"/>
      <w:r w:rsidDel="00000000" w:rsidR="00000000" w:rsidRPr="00000000">
        <w:commentReference w:id="2"/>
      </w:r>
      <w:r w:rsidDel="00000000" w:rsidR="00000000" w:rsidRPr="00000000">
        <w:rPr>
          <w:b w:val="1"/>
          <w:color w:val="3c0a49"/>
          <w:sz w:val="24"/>
          <w:szCs w:val="24"/>
          <w:rtl w:val="0"/>
        </w:rPr>
        <w:t xml:space="preserve"> Seleção de subconjuntos</w:t>
      </w:r>
      <w:r w:rsidDel="00000000" w:rsidR="00000000" w:rsidRPr="00000000">
        <w:rPr>
          <w:rtl w:val="0"/>
        </w:rPr>
      </w:r>
    </w:p>
    <w:p w:rsidR="00000000" w:rsidDel="00000000" w:rsidP="00000000" w:rsidRDefault="00000000" w:rsidRPr="00000000" w14:paraId="00000092">
      <w:pPr>
        <w:numPr>
          <w:ilvl w:val="2"/>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hanging="360"/>
        <w:rPr/>
      </w:pPr>
      <w:r w:rsidDel="00000000" w:rsidR="00000000" w:rsidRPr="00000000">
        <w:rPr>
          <w:b w:val="1"/>
          <w:rtl w:val="0"/>
        </w:rPr>
        <w:t xml:space="preserve"> </w:t>
      </w:r>
      <w:r w:rsidDel="00000000" w:rsidR="00000000" w:rsidRPr="00000000">
        <w:rPr>
          <w:rtl w:val="0"/>
        </w:rPr>
        <w:t xml:space="preserve">A partir de nossas análises a intenção será utilizar essas variáveis como tempo de casa, quem foi desligado e quem foi afastado e cruzar com outros dados como: gênero, estado civil, área e idade, que são relevantes para uma primeira análise e criação de um modelo. Seguindo assim, com outros conjuntos (citados no item “a”) para determinar alguns padrões que serão muito importantes para treinamento da I.A e conforme o desenvolvimento do modelo preditivo.</w:t>
        <w:br w:type="textWrapping"/>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highlight w:val="yellow"/>
        </w:rPr>
      </w:pPr>
      <w:r w:rsidDel="00000000" w:rsidR="00000000" w:rsidRPr="00000000">
        <w:rPr>
          <w:b w:val="1"/>
          <w:color w:val="3c0a49"/>
          <w:sz w:val="24"/>
          <w:szCs w:val="24"/>
          <w:highlight w:val="yellow"/>
          <w:rtl w:val="0"/>
        </w:rPr>
        <w:t xml:space="preserve">d)Restrições de segurança.</w:t>
      </w:r>
      <w:r w:rsidDel="00000000" w:rsidR="00000000" w:rsidRPr="00000000">
        <w:rPr>
          <w:rtl w:val="0"/>
        </w:rPr>
      </w:r>
    </w:p>
    <w:p w:rsidR="00000000" w:rsidDel="00000000" w:rsidP="00000000" w:rsidRDefault="00000000" w:rsidRPr="00000000" w14:paraId="00000094">
      <w:pPr>
        <w:numPr>
          <w:ilvl w:val="2"/>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hanging="360"/>
        <w:rPr/>
      </w:pPr>
      <w:r w:rsidDel="00000000" w:rsidR="00000000" w:rsidRPr="00000000">
        <w:rPr>
          <w:rtl w:val="0"/>
        </w:rPr>
        <w:t xml:space="preserve">Alguns dos dados podem estar mascarados, mas segundo LGPD se relacionar alguns destes dados, como salário, data de admissão e cargo é possível achar a pessoa em questão. Então seguimos algumas recomendações da LGPD de restringir o acesso aos dados e implementamos algumas medidas de segurança, como restrição de acesso, cuidado com informações sigilosas, upload e cópia controlada dos dados, sem utilização de programas que podem ocasionar o vazamento de informações, para que os dados sensíveis possam ser mantidos seguros conforme cada permissão e em cada nível de atuação dos membros da equipe.</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r>
    </w:p>
    <w:p w:rsidR="00000000" w:rsidDel="00000000" w:rsidP="00000000" w:rsidRDefault="00000000" w:rsidRPr="00000000" w14:paraId="0000009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bookmarkStart w:colFirst="0" w:colLast="0" w:name="_heading=h.ahixs5c2b53c" w:id="24"/>
      <w:bookmarkEnd w:id="24"/>
      <w:r w:rsidDel="00000000" w:rsidR="00000000" w:rsidRPr="00000000">
        <w:rPr>
          <w:rtl w:val="0"/>
        </w:rPr>
        <w:t xml:space="preserve">4.2.2 Descrição estatística básica dos dados, principalmente dos atributos de interesse, com inclusão de visualizações gráficas e como essas análises embasam suas hipóteses. </w:t>
      </w:r>
      <w:r w:rsidDel="00000000" w:rsidR="00000000" w:rsidRPr="00000000">
        <w:rPr>
          <w:rtl w:val="0"/>
        </w:rPr>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Os três primeiros gráficos se referem a análise preliminar da Contagem de saída de colaboradores, contagem de número e salário de cada área. A seguir, temos alguns gráficos que foram feitos a partir da biblioteca “Plotly” no Colab. </w:t>
        <w:br w:type="textWrapping"/>
        <w:br w:type="textWrapping"/>
        <w:t xml:space="preserve">Sendo assim, conforme nossas análises, os gráficos têm sido de grande valia para a comprovação de algumas hipóteses, como a diferença da proporção de saídas por estado, além de pouco tempo de casa evidenciado em alguns cargos dentro da </w:t>
      </w:r>
      <w:r w:rsidDel="00000000" w:rsidR="00000000" w:rsidRPr="00000000">
        <w:rPr>
          <w:rtl w:val="0"/>
        </w:rPr>
        <w:t xml:space="preserve">Everymind.</w:t>
      </w:r>
      <w:r w:rsidDel="00000000" w:rsidR="00000000" w:rsidRPr="00000000">
        <w:rPr>
          <w:rtl w:val="0"/>
        </w:rPr>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b w:val="1"/>
          <w:color w:val="3c0a49"/>
          <w:sz w:val="28"/>
          <w:szCs w:val="28"/>
        </w:rPr>
        <w:drawing>
          <wp:inline distB="114300" distT="114300" distL="114300" distR="114300">
            <wp:extent cx="4434570" cy="2752210"/>
            <wp:effectExtent b="0" l="0" r="0" t="0"/>
            <wp:docPr descr="Chart" id="22" name="image18.png">
              <a:extLst>
                <a:ext uri="http://customooxmlschemas.google.com/">
                  <go:docsCustomData xmlns:go="http://customooxmlschemas.google.com/" roundtripId="3"/>
                </a:ext>
              </a:extLst>
            </wp:docPr>
            <a:graphic>
              <a:graphicData uri="http://schemas.openxmlformats.org/drawingml/2006/picture">
                <pic:pic>
                  <pic:nvPicPr>
                    <pic:cNvPr descr="Chart" id="0" name="image18.png"/>
                    <pic:cNvPicPr preferRelativeResize="0"/>
                  </pic:nvPicPr>
                  <pic:blipFill>
                    <a:blip r:embed="rId32"/>
                    <a:srcRect b="0" l="0" r="0" t="0"/>
                    <a:stretch>
                      <a:fillRect/>
                    </a:stretch>
                  </pic:blipFill>
                  <pic:spPr>
                    <a:xfrm>
                      <a:off x="0" y="0"/>
                      <a:ext cx="4434570" cy="2752210"/>
                    </a:xfrm>
                    <a:prstGeom prst="rect"/>
                    <a:ln/>
                  </pic:spPr>
                </pic:pic>
              </a:graphicData>
            </a:graphic>
          </wp:inline>
        </w:drawing>
      </w:r>
      <w:r w:rsidDel="00000000" w:rsidR="00000000" w:rsidRPr="00000000">
        <w:rPr>
          <w:b w:val="1"/>
          <w:color w:val="3c0a49"/>
          <w:sz w:val="28"/>
          <w:szCs w:val="28"/>
        </w:rPr>
        <w:drawing>
          <wp:inline distB="114300" distT="114300" distL="114300" distR="114300">
            <wp:extent cx="5161598" cy="2568758"/>
            <wp:effectExtent b="0" l="0" r="0" t="0"/>
            <wp:docPr descr="Chart" id="27" name="image14.png">
              <a:extLst>
                <a:ext uri="http://customooxmlschemas.google.com/">
                  <go:docsCustomData xmlns:go="http://customooxmlschemas.google.com/" roundtripId="4"/>
                </a:ext>
              </a:extLst>
            </wp:docPr>
            <a:graphic>
              <a:graphicData uri="http://schemas.openxmlformats.org/drawingml/2006/picture">
                <pic:pic>
                  <pic:nvPicPr>
                    <pic:cNvPr descr="Chart" id="0" name="image14.png"/>
                    <pic:cNvPicPr preferRelativeResize="0"/>
                  </pic:nvPicPr>
                  <pic:blipFill>
                    <a:blip r:embed="rId33"/>
                    <a:srcRect b="0" l="0" r="0" t="0"/>
                    <a:stretch>
                      <a:fillRect/>
                    </a:stretch>
                  </pic:blipFill>
                  <pic:spPr>
                    <a:xfrm>
                      <a:off x="0" y="0"/>
                      <a:ext cx="5161598" cy="2568758"/>
                    </a:xfrm>
                    <a:prstGeom prst="rect"/>
                    <a:ln/>
                  </pic:spPr>
                </pic:pic>
              </a:graphicData>
            </a:graphic>
          </wp:inline>
        </w:drawing>
      </w:r>
      <w:r w:rsidDel="00000000" w:rsidR="00000000" w:rsidRPr="00000000">
        <w:rPr>
          <w:b w:val="1"/>
          <w:color w:val="3c0a49"/>
          <w:sz w:val="28"/>
          <w:szCs w:val="28"/>
        </w:rPr>
        <w:drawing>
          <wp:inline distB="114300" distT="114300" distL="114300" distR="114300">
            <wp:extent cx="6119820" cy="3175000"/>
            <wp:effectExtent b="0" l="0" r="0" t="0"/>
            <wp:docPr descr="Chart" id="35" name="image8.png">
              <a:extLst>
                <a:ext uri="http://customooxmlschemas.google.com/">
                  <go:docsCustomData xmlns:go="http://customooxmlschemas.google.com/" roundtripId="5"/>
                </a:ext>
              </a:extLst>
            </wp:docPr>
            <a:graphic>
              <a:graphicData uri="http://schemas.openxmlformats.org/drawingml/2006/picture">
                <pic:pic>
                  <pic:nvPicPr>
                    <pic:cNvPr descr="Chart" id="0" name="image8.png"/>
                    <pic:cNvPicPr preferRelativeResize="0"/>
                  </pic:nvPicPr>
                  <pic:blipFill>
                    <a:blip r:embed="rId34"/>
                    <a:srcRect b="0" l="0" r="0" t="0"/>
                    <a:stretch>
                      <a:fillRect/>
                    </a:stretch>
                  </pic:blipFill>
                  <pic:spPr>
                    <a:xfrm>
                      <a:off x="0" y="0"/>
                      <a:ext cx="6119820" cy="3175000"/>
                    </a:xfrm>
                    <a:prstGeom prst="rect"/>
                    <a:ln/>
                  </pic:spPr>
                </pic:pic>
              </a:graphicData>
            </a:graphic>
          </wp:inline>
        </w:drawing>
      </w:r>
      <w:r w:rsidDel="00000000" w:rsidR="00000000" w:rsidRPr="00000000">
        <w:rPr>
          <w:b w:val="1"/>
          <w:color w:val="3c0a49"/>
          <w:sz w:val="28"/>
          <w:szCs w:val="28"/>
          <w:rtl w:val="0"/>
        </w:rPr>
        <w:t xml:space="preserve">Gráfico de salário X área</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rtl w:val="0"/>
        </w:rPr>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rtl w:val="0"/>
        </w:rPr>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b w:val="1"/>
          <w:color w:val="3c0a49"/>
          <w:sz w:val="28"/>
          <w:szCs w:val="28"/>
        </w:rPr>
        <w:drawing>
          <wp:inline distB="114300" distT="114300" distL="114300" distR="114300">
            <wp:extent cx="6119820" cy="2400300"/>
            <wp:effectExtent b="0" l="0" r="0" t="0"/>
            <wp:docPr id="37"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611982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b w:val="1"/>
          <w:color w:val="3c0a49"/>
          <w:sz w:val="28"/>
          <w:szCs w:val="28"/>
          <w:rtl w:val="0"/>
        </w:rPr>
        <w:t xml:space="preserve">Gráfico cargo X tempo de casa, classificado por área</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b w:val="1"/>
          <w:color w:val="3c0a49"/>
          <w:sz w:val="28"/>
          <w:szCs w:val="28"/>
        </w:rPr>
        <w:drawing>
          <wp:inline distB="114300" distT="114300" distL="114300" distR="114300">
            <wp:extent cx="6119820" cy="2362200"/>
            <wp:effectExtent b="0" l="0" r="0" t="0"/>
            <wp:docPr id="29"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611982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b w:val="1"/>
          <w:color w:val="3c0a49"/>
          <w:sz w:val="28"/>
          <w:szCs w:val="28"/>
          <w:rtl w:val="0"/>
        </w:rPr>
        <w:t xml:space="preserve">Gráfico cidade X tipo saída, classificado por estados </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rtl w:val="0"/>
        </w:rPr>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b w:val="1"/>
          <w:color w:val="3c0a49"/>
          <w:sz w:val="28"/>
          <w:szCs w:val="28"/>
          <w:rtl w:val="0"/>
        </w:rPr>
        <w:t xml:space="preserve">4.2.3 Descrição da predição desejada (“target”), identificando sua natureza (binária, contínua, etc.)</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b w:val="1"/>
          <w:color w:val="3c0a49"/>
          <w:sz w:val="28"/>
          <w:szCs w:val="28"/>
          <w:rtl w:val="0"/>
        </w:rPr>
        <w:tab/>
      </w:r>
      <w:r w:rsidDel="00000000" w:rsidR="00000000" w:rsidRPr="00000000">
        <w:rPr>
          <w:rtl w:val="0"/>
        </w:rPr>
        <w:t xml:space="preserve">O nosso target principal se refere à taxa de saída e retenção (se o funcionário fica ou sai), que será resposta das hipóteses que foram levantadas. A  princípio pode ser utilizado um modelo de classificação em intervalos semelhante a temperaturas como foi pré citado pelo próprio cliente. A nossa intenção é que sua natureza seja contínua.</w:t>
      </w:r>
      <w:r w:rsidDel="00000000" w:rsidR="00000000" w:rsidRPr="00000000">
        <w:rPr>
          <w:rtl w:val="0"/>
        </w:rPr>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vertAlign w:val="baseline"/>
        </w:rPr>
      </w:pPr>
      <w:bookmarkStart w:colFirst="0" w:colLast="0" w:name="_heading=h.1ci93xb" w:id="25"/>
      <w:bookmarkEnd w:id="25"/>
      <w:r w:rsidDel="00000000" w:rsidR="00000000" w:rsidRPr="00000000">
        <w:rPr>
          <w:sz w:val="36"/>
          <w:szCs w:val="36"/>
          <w:vertAlign w:val="baseline"/>
          <w:rtl w:val="0"/>
        </w:rPr>
        <w:t xml:space="preserve">4.3. Preparação dos Dados</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Descreva as etapas realizadas para definir os dados e os atributos descritivos dos dados (“features”) a serem utilizados. Essa descrição deve ser feita de modo a garantir uma futura reprodução do processo por outras pessoas, e deve conter:</w:t>
        <w:br w:type="textWrapping"/>
        <w:br w:type="textWrapping"/>
      </w:r>
      <w:r w:rsidDel="00000000" w:rsidR="00000000" w:rsidRPr="00000000">
        <w:rPr>
          <w:rtl w:val="0"/>
        </w:rPr>
        <w:t xml:space="preserve">Nesta Sprint, estabelecemos como prioridade e responsabilidade, tratar e segmentar as variáveis do nosso projeto. Sendo assim, tivemos que analisar, e como grupo, priorizar alguns atributos, que realmente vão ter um impacto significativo no aprendizado de nossa Inteligência Artificial.</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 Descrição de quaisquer manipulações necessárias nos registros e suas respectivas features.</w:t>
      </w:r>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Foi criado novas colunas para para determinar o tempo (com o intervalo de 3,6 e 12 meses) de reconhecimento de cada funcionário, segmentado por duas variáveis “Mérito” e “Promoção”, além da manipulação de dados nulos, ou com espaço em branco, em atributos que vamos usar para a criação de gráficos e a normalização e análise numérica .  Além disso, foi feita a manipulação da coluna “Tipo de Saída" para um agrupamento a fim de melhor interpretação da feature.</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b) Se aplicável, como deve ser feita a agregação de registros e/ou derivação de novos atributos.</w:t>
      </w:r>
      <w:r w:rsidDel="00000000" w:rsidR="00000000" w:rsidRPr="00000000">
        <w:rPr>
          <w:rtl w:val="0"/>
        </w:rPr>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t xml:space="preserve"> Foi criado a variável “house time” para determinar em dias, quanto tempo de casa cada funcionário tem na empresa.  Além disso, foi feito o uso do Hot encoding para agregar valores binários em alguns atributos, como “Tipo de Saída”, “Escolaridade”, “Estado Civil”, “Gênero”, “Estado” e “Cargo”.</w:t>
      </w:r>
      <w:r w:rsidDel="00000000" w:rsidR="00000000" w:rsidRPr="00000000">
        <w:rPr>
          <w:b w:val="1"/>
          <w:rtl w:val="0"/>
        </w:rPr>
        <w:br w:type="textWrapping"/>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 Se aplicável, como devem ser removidos ou substituídos valores ausentes/em branco.</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Limpeza de algumas colunas, como: “Nome Completo” e “Etnia”, que não seriam pertinentes para o aprendizado do nosso modelo, neste momento. Além disso, usamos algumas funções da própria biblioteca para transformar valores nulos em 0 ou “-” como por exemplo na coluna de “Tipo de Saída”, assim facilitando tanto a compreensão quanto o uso do modelo.</w:t>
        <w:br w:type="textWrapping"/>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d) Identificação das features selecionadas, com descrição dos motivos de seleção.</w:t>
      </w:r>
      <w:sdt>
        <w:sdtPr>
          <w:tag w:val="goog_rdk_6"/>
        </w:sdtPr>
        <w:sdtContent>
          <w:ins w:author="Vinicius Fernandes" w:id="0" w:date="2022-09-05T18:32:00Z">
            <w:r w:rsidDel="00000000" w:rsidR="00000000" w:rsidRPr="00000000">
              <w:rPr>
                <w:b w:val="1"/>
                <w:rtl w:val="0"/>
              </w:rPr>
              <w:br w:type="textWrapping"/>
            </w:r>
          </w:ins>
        </w:sdtContent>
      </w:sdt>
      <w:r w:rsidDel="00000000" w:rsidR="00000000" w:rsidRPr="00000000">
        <w:rPr>
          <w:rtl w:val="0"/>
        </w:rPr>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Dentre as features que serão utilizadas destacamos o </w:t>
      </w:r>
      <w:r w:rsidDel="00000000" w:rsidR="00000000" w:rsidRPr="00000000">
        <w:rPr>
          <w:u w:val="single"/>
          <w:rtl w:val="0"/>
        </w:rPr>
        <w:t xml:space="preserve">Tempo de Casa </w:t>
      </w:r>
      <w:r w:rsidDel="00000000" w:rsidR="00000000" w:rsidRPr="00000000">
        <w:rPr>
          <w:rtl w:val="0"/>
        </w:rPr>
        <w:t xml:space="preserve">(Data de Admissão X Data de Saída), </w:t>
      </w:r>
      <w:r w:rsidDel="00000000" w:rsidR="00000000" w:rsidRPr="00000000">
        <w:rPr>
          <w:u w:val="single"/>
          <w:rtl w:val="0"/>
        </w:rPr>
        <w:t xml:space="preserve">Tempo de recebimento de mérito ou promoção</w:t>
      </w:r>
      <w:r w:rsidDel="00000000" w:rsidR="00000000" w:rsidRPr="00000000">
        <w:rPr>
          <w:rtl w:val="0"/>
        </w:rPr>
        <w:t xml:space="preserve"> (Tabelas “3 Meses &gt;”, “6 Meses &gt;”, “9 Meses &gt;”, e “12 Meses &gt;”), </w:t>
      </w:r>
      <w:r w:rsidDel="00000000" w:rsidR="00000000" w:rsidRPr="00000000">
        <w:rPr>
          <w:u w:val="single"/>
          <w:rtl w:val="0"/>
        </w:rPr>
        <w:t xml:space="preserve">Idade</w:t>
      </w:r>
      <w:r w:rsidDel="00000000" w:rsidR="00000000" w:rsidRPr="00000000">
        <w:rPr>
          <w:rtl w:val="0"/>
        </w:rPr>
        <w:t xml:space="preserve"> (Data de Nascimento X Data de hoje), </w:t>
      </w:r>
      <w:r w:rsidDel="00000000" w:rsidR="00000000" w:rsidRPr="00000000">
        <w:rPr>
          <w:u w:val="single"/>
          <w:rtl w:val="0"/>
        </w:rPr>
        <w:t xml:space="preserve">Gênero</w:t>
      </w:r>
      <w:r w:rsidDel="00000000" w:rsidR="00000000" w:rsidRPr="00000000">
        <w:rPr>
          <w:rtl w:val="0"/>
        </w:rPr>
        <w:t xml:space="preserve">, </w:t>
      </w:r>
      <w:r w:rsidDel="00000000" w:rsidR="00000000" w:rsidRPr="00000000">
        <w:rPr>
          <w:u w:val="single"/>
          <w:rtl w:val="0"/>
        </w:rPr>
        <w:t xml:space="preserve">Estado Civil</w:t>
      </w:r>
      <w:r w:rsidDel="00000000" w:rsidR="00000000" w:rsidRPr="00000000">
        <w:rPr>
          <w:rtl w:val="0"/>
        </w:rPr>
        <w:t xml:space="preserve">, </w:t>
      </w:r>
      <w:r w:rsidDel="00000000" w:rsidR="00000000" w:rsidRPr="00000000">
        <w:rPr>
          <w:u w:val="single"/>
          <w:rtl w:val="0"/>
        </w:rPr>
        <w:t xml:space="preserve">Escolaridade</w:t>
      </w:r>
      <w:r w:rsidDel="00000000" w:rsidR="00000000" w:rsidRPr="00000000">
        <w:rPr>
          <w:rtl w:val="0"/>
        </w:rPr>
        <w:t xml:space="preserve">, </w:t>
      </w:r>
      <w:r w:rsidDel="00000000" w:rsidR="00000000" w:rsidRPr="00000000">
        <w:rPr>
          <w:u w:val="single"/>
          <w:rtl w:val="0"/>
        </w:rPr>
        <w:t xml:space="preserve">Salário Mês</w:t>
      </w:r>
      <w:r w:rsidDel="00000000" w:rsidR="00000000" w:rsidRPr="00000000">
        <w:rPr>
          <w:rtl w:val="0"/>
        </w:rPr>
        <w:t xml:space="preserve">, e </w:t>
      </w:r>
      <w:r w:rsidDel="00000000" w:rsidR="00000000" w:rsidRPr="00000000">
        <w:rPr>
          <w:u w:val="single"/>
          <w:rtl w:val="0"/>
        </w:rPr>
        <w:t xml:space="preserve">Região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deixe de usar tabelas e gráficos de visualização de dados para melhor ilustrar suas descrições.</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IMPORTANTE: Crie tópicos utilizando a formatação “Heading 3” (ou menor) para que o Google Docs identifique e atualize o Sumário (é necessário apertar o botão Refresh no Sumário para ele coletar as atualizações)</w:t>
      </w:r>
      <w:r w:rsidDel="00000000" w:rsidR="00000000" w:rsidRPr="00000000">
        <w:rPr>
          <w:rtl w:val="0"/>
        </w:rPr>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sz w:val="40"/>
          <w:szCs w:val="40"/>
        </w:rPr>
      </w:pPr>
      <w:r w:rsidDel="00000000" w:rsidR="00000000" w:rsidRPr="00000000">
        <w:rPr>
          <w:color w:val="3c0a49"/>
          <w:sz w:val="40"/>
          <w:szCs w:val="40"/>
          <w:rtl w:val="0"/>
        </w:rPr>
        <w:t xml:space="preserve">Tipo de Saída X Cargo</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contextualizar, na primeira imagem não subiu nenhum dado pois em nenhum desses cargos houve um pedido de demissão.</w:t>
      </w:r>
      <w:r w:rsidDel="00000000" w:rsidR="00000000" w:rsidRPr="00000000">
        <w:rPr>
          <w:rtl w:val="0"/>
        </w:rPr>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color w:val="3c0a49"/>
        </w:rPr>
        <w:drawing>
          <wp:inline distB="114300" distT="114300" distL="114300" distR="114300">
            <wp:extent cx="6982778" cy="2133600"/>
            <wp:effectExtent b="0" l="0" r="0" t="0"/>
            <wp:docPr id="25" name="image17.png"/>
            <a:graphic>
              <a:graphicData uri="http://schemas.openxmlformats.org/drawingml/2006/picture">
                <pic:pic>
                  <pic:nvPicPr>
                    <pic:cNvPr id="0" name="image17.png"/>
                    <pic:cNvPicPr preferRelativeResize="0"/>
                  </pic:nvPicPr>
                  <pic:blipFill>
                    <a:blip r:embed="rId37"/>
                    <a:srcRect b="32372" l="4572" r="0" t="24440"/>
                    <a:stretch>
                      <a:fillRect/>
                    </a:stretch>
                  </pic:blipFill>
                  <pic:spPr>
                    <a:xfrm>
                      <a:off x="0" y="0"/>
                      <a:ext cx="6982778" cy="2133600"/>
                    </a:xfrm>
                    <a:prstGeom prst="rect"/>
                    <a:ln/>
                  </pic:spPr>
                </pic:pic>
              </a:graphicData>
            </a:graphic>
          </wp:inline>
        </w:drawing>
      </w:r>
      <w:r w:rsidDel="00000000" w:rsidR="00000000" w:rsidRPr="00000000">
        <w:rPr>
          <w:color w:val="3c0a49"/>
        </w:rPr>
        <w:drawing>
          <wp:inline distB="114300" distT="114300" distL="114300" distR="114300">
            <wp:extent cx="6734175" cy="2172517"/>
            <wp:effectExtent b="0" l="0" r="0" t="0"/>
            <wp:docPr id="24" name="image12.png"/>
            <a:graphic>
              <a:graphicData uri="http://schemas.openxmlformats.org/drawingml/2006/picture">
                <pic:pic>
                  <pic:nvPicPr>
                    <pic:cNvPr id="0" name="image12.png"/>
                    <pic:cNvPicPr preferRelativeResize="0"/>
                  </pic:nvPicPr>
                  <pic:blipFill>
                    <a:blip r:embed="rId38"/>
                    <a:srcRect b="32615" l="4416" r="0" t="25370"/>
                    <a:stretch>
                      <a:fillRect/>
                    </a:stretch>
                  </pic:blipFill>
                  <pic:spPr>
                    <a:xfrm>
                      <a:off x="0" y="0"/>
                      <a:ext cx="6734175" cy="217251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sz w:val="40"/>
          <w:szCs w:val="40"/>
        </w:rPr>
      </w:pPr>
      <w:r w:rsidDel="00000000" w:rsidR="00000000" w:rsidRPr="00000000">
        <w:rPr>
          <w:color w:val="3c0a49"/>
          <w:sz w:val="40"/>
          <w:szCs w:val="40"/>
          <w:rtl w:val="0"/>
        </w:rPr>
        <w:t xml:space="preserve">Turnover x Gênero</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color w:val="3c0a49"/>
        </w:rPr>
        <w:drawing>
          <wp:inline distB="114300" distT="114300" distL="114300" distR="114300">
            <wp:extent cx="2533650" cy="2886075"/>
            <wp:effectExtent b="0" l="0" r="0" t="0"/>
            <wp:docPr id="30"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25336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BB">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vertAlign w:val="baseline"/>
        </w:rPr>
      </w:pPr>
      <w:bookmarkStart w:colFirst="0" w:colLast="0" w:name="_heading=h.3whwml4" w:id="26"/>
      <w:bookmarkEnd w:id="26"/>
      <w:r w:rsidDel="00000000" w:rsidR="00000000" w:rsidRPr="00000000">
        <w:rPr>
          <w:sz w:val="36"/>
          <w:szCs w:val="36"/>
          <w:vertAlign w:val="baseline"/>
          <w:rtl w:val="0"/>
        </w:rPr>
        <w:t xml:space="preserve">4.4. Modelagem</w:t>
      </w:r>
      <w:r w:rsidDel="00000000" w:rsidR="00000000" w:rsidRPr="00000000">
        <w:rPr>
          <w:rtl w:val="0"/>
        </w:rPr>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D">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rPr/>
      </w:pPr>
      <w:bookmarkStart w:colFirst="0" w:colLast="0" w:name="_heading=h.s6485v7x0e0q" w:id="27"/>
      <w:bookmarkEnd w:id="27"/>
      <w:r w:rsidDel="00000000" w:rsidR="00000000" w:rsidRPr="00000000">
        <w:rPr>
          <w:rtl w:val="0"/>
        </w:rPr>
        <w:t xml:space="preserve">4.4.1 k-Nearest Neighbors (kNN)</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Utilizamos o modelo kNN para fazer o treinamento e o teste da nossa solução, utilizamos algumas variáveis que  entendemos como importantes no nosso modelo (“Escolaridade”,”Estado Civil”,”Tempo de Cada","Tipo de Saída") , além disso, dividimos nossa base em duas partes(“Base_Ativos e Base_pedido”), uma com pessoas que pediram demissão e outra com pessoas que trabalham na Everymind atualmente.</w:t>
      </w:r>
      <w:r w:rsidDel="00000000" w:rsidR="00000000" w:rsidRPr="00000000">
        <w:rPr>
          <w:rtl w:val="0"/>
        </w:rPr>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0"/>
          <w:szCs w:val="30"/>
        </w:rPr>
      </w:pPr>
      <w:r w:rsidDel="00000000" w:rsidR="00000000" w:rsidRPr="00000000">
        <w:rPr>
          <w:rtl w:val="0"/>
        </w:rPr>
      </w:r>
    </w:p>
    <w:p w:rsidR="00000000" w:rsidDel="00000000" w:rsidP="00000000" w:rsidRDefault="00000000" w:rsidRPr="00000000" w14:paraId="000000C0">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rPr/>
      </w:pPr>
      <w:bookmarkStart w:colFirst="0" w:colLast="0" w:name="_heading=h.j7d5rzpbc5ge" w:id="28"/>
      <w:bookmarkEnd w:id="28"/>
      <w:r w:rsidDel="00000000" w:rsidR="00000000" w:rsidRPr="00000000">
        <w:rPr>
          <w:rtl w:val="0"/>
        </w:rPr>
        <w:t xml:space="preserve">4.4.2 k-Naive Bayes</w:t>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2">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rPr/>
      </w:pPr>
      <w:bookmarkStart w:colFirst="0" w:colLast="0" w:name="_heading=h.f9khbyrc832d" w:id="29"/>
      <w:bookmarkEnd w:id="29"/>
      <w:r w:rsidDel="00000000" w:rsidR="00000000" w:rsidRPr="00000000">
        <w:rPr>
          <w:rtl w:val="0"/>
        </w:rPr>
        <w:t xml:space="preserve">4.4.3 k- Árvore de Decisão</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Utilizamos o algoritmo de árvore de decisão para realizar o treinamento e teste do nosso modelo também. Neste caso, não iremos optar por sua utilização, devido à demanda e complexidade de cada condição, e por meio das “folhas”. Mesmo assim, recorremos para sua utilização como meio de aprendizado e para agregar o percentual de acurácia do modelo, junto à matriz de confusão.</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Sprint 3, você deve descrever aqui os experimentos realizados com os modelos (treinamentos e testes) até o momento. Não deixe de usar equações, tabelas e gráficos de visualização de dados para melhor ilustrar seus experimentos e resultados.</w:t>
        <w:br w:type="textWrapping"/>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sdt>
        <w:sdtPr>
          <w:tag w:val="goog_rdk_7"/>
        </w:sdtPr>
        <w:sdtContent>
          <w:commentRangeStart w:id="3"/>
        </w:sdtContent>
      </w:sdt>
      <w:r w:rsidDel="00000000" w:rsidR="00000000" w:rsidRPr="00000000">
        <w:rPr>
          <w:rtl w:val="0"/>
        </w:rPr>
        <w:t xml:space="preserve">Para a Sprint 4, você deve realizar a descrição final dos experimentos realizados (treinamentos e testes), comparando modelos. Não deixe de usar  equações, tabelas e gráficos de visualização de dados para melhor ilustrar seus experimentos e resultados.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br w:type="textWrapping"/>
      </w:r>
    </w:p>
    <w:p w:rsidR="00000000" w:rsidDel="00000000" w:rsidP="00000000" w:rsidRDefault="00000000" w:rsidRPr="00000000" w14:paraId="000000C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2bn6wsx" w:id="30"/>
      <w:bookmarkEnd w:id="30"/>
      <w:r w:rsidDel="00000000" w:rsidR="00000000" w:rsidRPr="00000000">
        <w:rPr>
          <w:rtl w:val="0"/>
        </w:rPr>
      </w:r>
    </w:p>
    <w:p w:rsidR="00000000" w:rsidDel="00000000" w:rsidP="00000000" w:rsidRDefault="00000000" w:rsidRPr="00000000" w14:paraId="000000CD">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vertAlign w:val="baseline"/>
        </w:rPr>
      </w:pPr>
      <w:bookmarkStart w:colFirst="0" w:colLast="0" w:name="_heading=h.qsh70q" w:id="31"/>
      <w:bookmarkEnd w:id="31"/>
      <w:r w:rsidDel="00000000" w:rsidR="00000000" w:rsidRPr="00000000">
        <w:rPr>
          <w:sz w:val="36"/>
          <w:szCs w:val="36"/>
          <w:vertAlign w:val="baseline"/>
          <w:rtl w:val="0"/>
        </w:rPr>
        <w:t xml:space="preserve">4.5. Avaliação</w:t>
      </w: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descreva a solução final de modelo preditivo, e justifique a escolha. Alinhe sua justificativa com a seção 4.1, resgatando o entendimento do negócio e explicando de que formas seu modelo atende os requisitos.  Não deixe de usar equações, tabelas e gráficos de visualização de dados para melhor ilustrar seus argumentos.</w:t>
      </w:r>
    </w:p>
    <w:p w:rsidR="00000000" w:rsidDel="00000000" w:rsidP="00000000" w:rsidRDefault="00000000" w:rsidRPr="00000000" w14:paraId="000000D2">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vertAlign w:val="baseline"/>
        </w:rPr>
      </w:pPr>
      <w:bookmarkStart w:colFirst="0" w:colLast="0" w:name="_heading=h.be1cqj72p9wo" w:id="32"/>
      <w:bookmarkEnd w:id="32"/>
      <w:r w:rsidDel="00000000" w:rsidR="00000000" w:rsidRPr="00000000">
        <w:br w:type="page"/>
      </w:r>
      <w:r w:rsidDel="00000000" w:rsidR="00000000" w:rsidRPr="00000000">
        <w:rPr>
          <w:b w:val="1"/>
          <w:color w:val="3c0a49"/>
          <w:sz w:val="36"/>
          <w:szCs w:val="36"/>
          <w:vertAlign w:val="baseline"/>
          <w:rtl w:val="0"/>
        </w:rPr>
        <w:t xml:space="preserve">4.6 Comparação de Modelos</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0">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sz w:val="48"/>
          <w:szCs w:val="48"/>
          <w:vertAlign w:val="baseline"/>
        </w:rPr>
      </w:pPr>
      <w:bookmarkStart w:colFirst="0" w:colLast="0" w:name="_heading=h.3as4poj" w:id="33"/>
      <w:bookmarkEnd w:id="33"/>
      <w:r w:rsidDel="00000000" w:rsidR="00000000" w:rsidRPr="00000000">
        <w:rPr>
          <w:sz w:val="48"/>
          <w:szCs w:val="48"/>
          <w:vertAlign w:val="baseline"/>
          <w:rtl w:val="0"/>
        </w:rPr>
        <w:t xml:space="preserve">5. Conclusões e Recomendações</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sz w:val="36"/>
          <w:szCs w:val="36"/>
          <w:vertAlign w:val="baseline"/>
        </w:rPr>
      </w:pPr>
      <w:bookmarkStart w:colFirst="0" w:colLast="0" w:name="_heading=h.1pxezwc" w:id="34"/>
      <w:bookmarkEnd w:id="34"/>
      <w:r w:rsidDel="00000000" w:rsidR="00000000" w:rsidRPr="00000000">
        <w:rPr>
          <w:sz w:val="36"/>
          <w:szCs w:val="36"/>
          <w:vertAlign w:val="baseline"/>
          <w:rtl w:val="0"/>
        </w:rPr>
        <w:t xml:space="preserve">6. Referências</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você deve incluir as principais referências de seu projeto, para que seu parceiro possa consultar caso ele se interessar em aprofundar.</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a norma ABNT NBR 6023 para regras específicas de referências. Um exemplo de referência de livro:</w:t>
      </w: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rPr/>
      </w:pPr>
      <w:r w:rsidDel="00000000" w:rsidR="00000000" w:rsidRPr="00000000">
        <w:rPr>
          <w:i w:val="1"/>
          <w:rtl w:val="0"/>
        </w:rPr>
        <w:t xml:space="preserve">Everymind. Líder no ecossistema Salesforce para o Brasil pelo segundo ano consecutivo.</w:t>
      </w:r>
      <w:r w:rsidDel="00000000" w:rsidR="00000000" w:rsidRPr="00000000">
        <w:rPr>
          <w:rtl w:val="0"/>
        </w:rPr>
        <w:t xml:space="preserve"> (n.d.). Retirado Agosto 23, 2022, de: </w:t>
      </w:r>
      <w:hyperlink r:id="rId40">
        <w:r w:rsidDel="00000000" w:rsidR="00000000" w:rsidRPr="00000000">
          <w:rPr>
            <w:color w:val="1155cc"/>
            <w:u w:val="single"/>
            <w:rtl w:val="0"/>
          </w:rPr>
          <w:t xml:space="preserve">https://mcjb15vjp4x3shyj9vwqlqvwnky1.pub.sfmc-content.com/vczccluo15c </w:t>
        </w:r>
      </w:hyperlink>
      <w:r w:rsidDel="00000000" w:rsidR="00000000" w:rsidRPr="00000000">
        <w:rPr>
          <w:rtl w:val="0"/>
        </w:rPr>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rPr>
          <w:color w:val="222222"/>
          <w:highlight w:val="white"/>
        </w:rPr>
      </w:pPr>
      <w:r w:rsidDel="00000000" w:rsidR="00000000" w:rsidRPr="00000000">
        <w:rPr>
          <w:color w:val="222222"/>
          <w:highlight w:val="white"/>
          <w:rtl w:val="0"/>
        </w:rPr>
        <w:t xml:space="preserve">HAMMES, Carla Cristina Ferreira, Antonio José dos SANTOS, e José Maria MELIM. "Os impactos do turnover para as organizações." </w:t>
      </w:r>
      <w:r w:rsidDel="00000000" w:rsidR="00000000" w:rsidRPr="00000000">
        <w:rPr>
          <w:i w:val="1"/>
          <w:color w:val="222222"/>
          <w:highlight w:val="white"/>
          <w:rtl w:val="0"/>
        </w:rPr>
        <w:t xml:space="preserve">Revista ESPACIOS| Vol. 37 (Nº 03) A2016</w:t>
      </w:r>
      <w:r w:rsidDel="00000000" w:rsidR="00000000" w:rsidRPr="00000000">
        <w:rPr>
          <w:color w:val="222222"/>
          <w:highlight w:val="white"/>
          <w:rtl w:val="0"/>
        </w:rPr>
        <w:t xml:space="preserve"> (2016).</w:t>
      </w:r>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rPr>
          <w:color w:val="222222"/>
          <w:highlight w:val="white"/>
        </w:rPr>
      </w:pPr>
      <w:r w:rsidDel="00000000" w:rsidR="00000000" w:rsidRPr="00000000">
        <w:rPr>
          <w:color w:val="222222"/>
          <w:highlight w:val="white"/>
          <w:rtl w:val="0"/>
        </w:rPr>
        <w:t xml:space="preserve">Hotz, B. N. (2022, Agosto 8). </w:t>
      </w:r>
      <w:r w:rsidDel="00000000" w:rsidR="00000000" w:rsidRPr="00000000">
        <w:rPr>
          <w:i w:val="1"/>
          <w:color w:val="222222"/>
          <w:highlight w:val="white"/>
          <w:rtl w:val="0"/>
        </w:rPr>
        <w:t xml:space="preserve">What is CRISP DM?</w:t>
      </w:r>
      <w:r w:rsidDel="00000000" w:rsidR="00000000" w:rsidRPr="00000000">
        <w:rPr>
          <w:color w:val="222222"/>
          <w:highlight w:val="white"/>
          <w:rtl w:val="0"/>
        </w:rPr>
        <w:t xml:space="preserve"> Data Science Process Alliance. Retirado em Setembro 1, 2022, from </w:t>
      </w:r>
      <w:hyperlink r:id="rId41">
        <w:r w:rsidDel="00000000" w:rsidR="00000000" w:rsidRPr="00000000">
          <w:rPr>
            <w:color w:val="1155cc"/>
            <w:highlight w:val="white"/>
            <w:u w:val="single"/>
            <w:rtl w:val="0"/>
          </w:rPr>
          <w:t xml:space="preserve">https://www.datascience-pm.com/crisp-dm-2/</w:t>
        </w:r>
      </w:hyperlink>
      <w:r w:rsidDel="00000000" w:rsidR="00000000" w:rsidRPr="00000000">
        <w:rPr>
          <w:color w:val="222222"/>
          <w:highlight w:val="white"/>
          <w:rtl w:val="0"/>
        </w:rPr>
        <w:t xml:space="preserve"> </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rPr>
          <w:color w:val="222222"/>
          <w:highlight w:val="white"/>
        </w:rPr>
      </w:pP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rPr/>
      </w:pPr>
      <w:r w:rsidDel="00000000" w:rsidR="00000000" w:rsidRPr="00000000">
        <w:rPr>
          <w:rtl w:val="0"/>
        </w:rPr>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color w:val="4472c4"/>
          <w:rtl w:val="0"/>
        </w:rPr>
        <w:t xml:space="preserve">SOBRENOME, Nome. </w:t>
      </w:r>
      <w:r w:rsidDel="00000000" w:rsidR="00000000" w:rsidRPr="00000000">
        <w:rPr>
          <w:b w:val="1"/>
          <w:color w:val="4472c4"/>
          <w:rtl w:val="0"/>
        </w:rPr>
        <w:t xml:space="preserve">Título do livro</w:t>
      </w:r>
      <w:r w:rsidDel="00000000" w:rsidR="00000000" w:rsidRPr="00000000">
        <w:rPr>
          <w:color w:val="4472c4"/>
          <w:rtl w:val="0"/>
        </w:rPr>
        <w:t xml:space="preserve">: subtítulo do livro. Edição. Cidade de publicação: Nome da editora, Ano de publicação.</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rtl w:val="0"/>
        </w:rPr>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rtl w:val="0"/>
        </w:rPr>
      </w:r>
    </w:p>
    <w:p w:rsidR="00000000" w:rsidDel="00000000" w:rsidP="00000000" w:rsidRDefault="00000000" w:rsidRPr="00000000" w14:paraId="0000010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9x2ik5" w:id="35"/>
      <w:bookmarkEnd w:id="35"/>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como manuais de usuário, documentos complementares que ficaram grandes e não couberam no corpo do texto etc.</w:t>
      </w:r>
      <w:r w:rsidDel="00000000" w:rsidR="00000000" w:rsidRPr="00000000">
        <w:rPr>
          <w:rtl w:val="0"/>
        </w:rPr>
      </w:r>
    </w:p>
    <w:sectPr>
      <w:headerReference r:id="rId42" w:type="default"/>
      <w:headerReference r:id="rId43" w:type="first"/>
      <w:headerReference r:id="rId44" w:type="even"/>
      <w:footerReference r:id="rId45" w:type="default"/>
      <w:footerReference r:id="rId46" w:type="first"/>
      <w:footerReference r:id="rId47" w:type="even"/>
      <w:pgSz w:h="16838" w:w="11906" w:orient="portrait"/>
      <w:pgMar w:bottom="1134" w:top="1134" w:left="1134" w:right="1134" w:header="709" w:footer="85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inicius Fernandes" w:id="3" w:date="2022-09-05T18:18:55Z">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Falar com o professor</w:t>
      </w:r>
    </w:p>
  </w:comment>
  <w:comment w:author="Vinicius Fernandes" w:id="0" w:date="2022-09-05T17:32:51Z">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se vamos realmente utilizar os dois</w:t>
      </w:r>
    </w:p>
  </w:comment>
  <w:comment w:author="Vinicius Fernandes" w:id="1" w:date="2022-09-05T17:52:54Z">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descrição da metodologia</w:t>
      </w:r>
    </w:p>
  </w:comment>
  <w:comment w:author="Vinicius Fernandes" w:id="2" w:date="2022-09-05T18:03:06Z">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Se aplicável: descrição de como será selecionado o subconjunto para análises iniciais (quando o tamanho do conjunto de dados impossibilita a utilização do conjunto completo em todas as etapas da definição do modelo a ser usado).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0B" w15:done="0"/>
  <w15:commentEx w15:paraId="0000010C" w15:done="0"/>
  <w15:commentEx w15:paraId="0000010D" w15:done="0"/>
  <w15:commentEx w15:paraId="0000010E"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9">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A">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5">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7">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cjb15vjp4x3shyj9vwqlqvwnky1.pub.sfmc-content.com/vczccluo15c" TargetMode="External"/><Relationship Id="rId20" Type="http://schemas.openxmlformats.org/officeDocument/2006/relationships/hyperlink" Target="https://docs.google.com/document/d/1uOcle6HbCSrLQmri52uvOkbughgk9S0J-WrzQeG4zHc/edit?usp=sharing" TargetMode="External"/><Relationship Id="rId42" Type="http://schemas.openxmlformats.org/officeDocument/2006/relationships/header" Target="header2.xml"/><Relationship Id="rId41" Type="http://schemas.openxmlformats.org/officeDocument/2006/relationships/hyperlink" Target="https://www.datascience-pm.com/crisp-dm-2/" TargetMode="External"/><Relationship Id="rId22" Type="http://schemas.openxmlformats.org/officeDocument/2006/relationships/image" Target="media/image13.png"/><Relationship Id="rId44" Type="http://schemas.openxmlformats.org/officeDocument/2006/relationships/header" Target="header3.xml"/><Relationship Id="rId21" Type="http://schemas.openxmlformats.org/officeDocument/2006/relationships/hyperlink" Target="https://userforge.com/view/-N8ZqN97kv50BXQFl1mT" TargetMode="External"/><Relationship Id="rId43" Type="http://schemas.openxmlformats.org/officeDocument/2006/relationships/header" Target="header1.xml"/><Relationship Id="rId24" Type="http://schemas.openxmlformats.org/officeDocument/2006/relationships/image" Target="media/image10.png"/><Relationship Id="rId46" Type="http://schemas.openxmlformats.org/officeDocument/2006/relationships/footer" Target="footer3.xml"/><Relationship Id="rId23" Type="http://schemas.openxmlformats.org/officeDocument/2006/relationships/hyperlink" Target="https://userforge.com/view/-N8_0N58TxQC5-OGcNGv" TargetMode="External"/><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3.png"/><Relationship Id="rId26" Type="http://schemas.openxmlformats.org/officeDocument/2006/relationships/image" Target="media/image11.png"/><Relationship Id="rId25" Type="http://schemas.openxmlformats.org/officeDocument/2006/relationships/hyperlink" Target="https://userforge.com/view/-N8_-oWc-JXOsxZNxFgR" TargetMode="External"/><Relationship Id="rId47" Type="http://schemas.openxmlformats.org/officeDocument/2006/relationships/footer" Target="footer2.xml"/><Relationship Id="rId28" Type="http://schemas.openxmlformats.org/officeDocument/2006/relationships/image" Target="media/image24.png"/><Relationship Id="rId27" Type="http://schemas.openxmlformats.org/officeDocument/2006/relationships/hyperlink" Target="https://userforge.com/view/-N8ZxGXoxjM6e2TN6m7D"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6.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9.png"/><Relationship Id="rId30" Type="http://schemas.openxmlformats.org/officeDocument/2006/relationships/image" Target="media/image2.png"/><Relationship Id="rId11" Type="http://schemas.openxmlformats.org/officeDocument/2006/relationships/image" Target="media/image21.png"/><Relationship Id="rId33" Type="http://schemas.openxmlformats.org/officeDocument/2006/relationships/image" Target="media/image14.png"/><Relationship Id="rId10" Type="http://schemas.openxmlformats.org/officeDocument/2006/relationships/image" Target="media/image4.png"/><Relationship Id="rId32" Type="http://schemas.openxmlformats.org/officeDocument/2006/relationships/image" Target="media/image18.png"/><Relationship Id="rId13" Type="http://schemas.openxmlformats.org/officeDocument/2006/relationships/image" Target="media/image22.png"/><Relationship Id="rId35" Type="http://schemas.openxmlformats.org/officeDocument/2006/relationships/image" Target="media/image5.png"/><Relationship Id="rId12" Type="http://schemas.openxmlformats.org/officeDocument/2006/relationships/image" Target="media/image20.png"/><Relationship Id="rId34" Type="http://schemas.openxmlformats.org/officeDocument/2006/relationships/image" Target="media/image8.png"/><Relationship Id="rId15" Type="http://schemas.openxmlformats.org/officeDocument/2006/relationships/image" Target="media/image25.jpg"/><Relationship Id="rId37" Type="http://schemas.openxmlformats.org/officeDocument/2006/relationships/image" Target="media/image17.png"/><Relationship Id="rId14" Type="http://schemas.openxmlformats.org/officeDocument/2006/relationships/image" Target="media/image1.png"/><Relationship Id="rId36" Type="http://schemas.openxmlformats.org/officeDocument/2006/relationships/image" Target="media/image3.png"/><Relationship Id="rId17" Type="http://schemas.openxmlformats.org/officeDocument/2006/relationships/image" Target="media/image6.png"/><Relationship Id="rId39" Type="http://schemas.openxmlformats.org/officeDocument/2006/relationships/image" Target="media/image7.png"/><Relationship Id="rId16" Type="http://schemas.openxmlformats.org/officeDocument/2006/relationships/hyperlink" Target="https://www.datascience-pm.com/crisp-dm-2/" TargetMode="External"/><Relationship Id="rId38" Type="http://schemas.openxmlformats.org/officeDocument/2006/relationships/image" Target="media/image12.png"/><Relationship Id="rId19" Type="http://schemas.openxmlformats.org/officeDocument/2006/relationships/image" Target="media/image9.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E2LIfF4RpzdeL5n7srwJUk6Pyw==">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2022-07-21T00:25:00Z</dcterms:created>
</cp:coreProperties>
</file>